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538FB7" w14:textId="77777777" w:rsidR="00943C3C" w:rsidRPr="009F5242" w:rsidRDefault="00943C3C" w:rsidP="00157CD0">
      <w:pPr>
        <w:spacing w:line="276" w:lineRule="auto"/>
        <w:rPr>
          <w:b/>
          <w:sz w:val="28"/>
          <w:szCs w:val="28"/>
        </w:rPr>
      </w:pPr>
    </w:p>
    <w:p w14:paraId="5DBD412F" w14:textId="77777777" w:rsidR="00943C3C" w:rsidRPr="009F5242" w:rsidRDefault="00943C3C" w:rsidP="00157CD0">
      <w:pPr>
        <w:spacing w:line="276" w:lineRule="auto"/>
        <w:rPr>
          <w:b/>
          <w:sz w:val="28"/>
          <w:szCs w:val="28"/>
        </w:rPr>
      </w:pPr>
    </w:p>
    <w:p w14:paraId="708A4F7D" w14:textId="77777777" w:rsidR="00943C3C" w:rsidRPr="009F5242" w:rsidRDefault="00943C3C" w:rsidP="00157CD0">
      <w:pPr>
        <w:spacing w:line="276" w:lineRule="auto"/>
        <w:rPr>
          <w:b/>
          <w:sz w:val="28"/>
          <w:szCs w:val="28"/>
        </w:rPr>
      </w:pPr>
    </w:p>
    <w:p w14:paraId="2E4AD808" w14:textId="36FD9D08" w:rsidR="00F125EE" w:rsidRPr="009F5242" w:rsidRDefault="00F125EE" w:rsidP="00157CD0">
      <w:pPr>
        <w:spacing w:line="276" w:lineRule="auto"/>
        <w:jc w:val="center"/>
        <w:rPr>
          <w:sz w:val="36"/>
          <w:szCs w:val="36"/>
        </w:rPr>
      </w:pPr>
    </w:p>
    <w:p w14:paraId="084E8220" w14:textId="77777777" w:rsidR="007B5946" w:rsidRPr="009F5242" w:rsidRDefault="007B5946" w:rsidP="00157CD0">
      <w:pPr>
        <w:spacing w:line="276" w:lineRule="auto"/>
        <w:rPr>
          <w:sz w:val="36"/>
          <w:szCs w:val="36"/>
        </w:rPr>
      </w:pPr>
    </w:p>
    <w:p w14:paraId="773A15B7" w14:textId="5797C00F" w:rsidR="00015F74" w:rsidRPr="0010227E" w:rsidRDefault="00BB2D2A" w:rsidP="00157CD0">
      <w:pPr>
        <w:spacing w:line="276" w:lineRule="auto"/>
        <w:rPr>
          <w:sz w:val="40"/>
          <w:szCs w:val="40"/>
          <w:lang w:val="en-GB"/>
        </w:rPr>
      </w:pPr>
      <w:r w:rsidRPr="009F5242">
        <w:rPr>
          <w:sz w:val="36"/>
          <w:szCs w:val="36"/>
        </w:rPr>
        <w:t xml:space="preserve">Supplementary </w:t>
      </w:r>
      <w:r w:rsidR="007B5946" w:rsidRPr="009F5242">
        <w:rPr>
          <w:sz w:val="36"/>
          <w:szCs w:val="36"/>
        </w:rPr>
        <w:t>Information</w:t>
      </w:r>
      <w:r w:rsidR="009743A9" w:rsidRPr="009F5242">
        <w:rPr>
          <w:sz w:val="36"/>
          <w:szCs w:val="36"/>
        </w:rPr>
        <w:t xml:space="preserve"> for</w:t>
      </w:r>
      <w:r w:rsidR="004763A2" w:rsidRPr="009F5242">
        <w:rPr>
          <w:sz w:val="36"/>
          <w:szCs w:val="36"/>
        </w:rPr>
        <w:t xml:space="preserve">: </w:t>
      </w:r>
      <w:r w:rsidR="0010227E" w:rsidRPr="0010227E">
        <w:rPr>
          <w:sz w:val="40"/>
          <w:szCs w:val="40"/>
          <w:lang w:val="en-GB"/>
        </w:rPr>
        <w:t>A unified framework for association and prediction from vertex-wise grey-matter structure</w:t>
      </w:r>
    </w:p>
    <w:p w14:paraId="233BDA0C" w14:textId="77777777" w:rsidR="00020F16" w:rsidRPr="009F5242" w:rsidRDefault="00020F16" w:rsidP="00157CD0">
      <w:pPr>
        <w:spacing w:line="276" w:lineRule="auto"/>
        <w:rPr>
          <w:sz w:val="28"/>
          <w:szCs w:val="28"/>
        </w:rPr>
      </w:pPr>
    </w:p>
    <w:p w14:paraId="18A41486" w14:textId="4627178C" w:rsidR="004763A2" w:rsidRPr="009F5242" w:rsidRDefault="00152B4E" w:rsidP="00157CD0">
      <w:pPr>
        <w:spacing w:line="276" w:lineRule="auto"/>
        <w:rPr>
          <w:lang w:val="en-AU"/>
        </w:rPr>
      </w:pPr>
      <w:r w:rsidRPr="009F5242">
        <w:rPr>
          <w:lang w:val="en-AU"/>
        </w:rPr>
        <w:t>Baptiste Couvy-Duchesne</w:t>
      </w:r>
      <w:r w:rsidR="004763A2" w:rsidRPr="009F5242">
        <w:rPr>
          <w:lang w:val="en-AU"/>
        </w:rPr>
        <w:t>, Lachlan T. Strike, Futao Zhang, Yan Holtz, Zhili Zheng, Kathryn E. Kemper, Loic Yengo, Margaret J. Wright, Naomi R. Wray, Jian Yang</w:t>
      </w:r>
      <w:r w:rsidR="004763A2" w:rsidRPr="009F5242">
        <w:rPr>
          <w:vertAlign w:val="subscript"/>
          <w:lang w:val="en-AU"/>
        </w:rPr>
        <w:t>,</w:t>
      </w:r>
      <w:r w:rsidR="004763A2" w:rsidRPr="009F5242">
        <w:rPr>
          <w:lang w:val="en-AU"/>
        </w:rPr>
        <w:t xml:space="preserve"> Peter M. Visscher</w:t>
      </w:r>
    </w:p>
    <w:p w14:paraId="69B408B5" w14:textId="77777777" w:rsidR="004763A2" w:rsidRPr="009F5242" w:rsidRDefault="004763A2" w:rsidP="00157CD0">
      <w:pPr>
        <w:spacing w:line="276" w:lineRule="auto"/>
      </w:pPr>
      <w:r w:rsidRPr="009F5242">
        <w:t xml:space="preserve"> </w:t>
      </w:r>
    </w:p>
    <w:p w14:paraId="5B56310C" w14:textId="77777777" w:rsidR="004763A2" w:rsidRPr="009F5242" w:rsidRDefault="004763A2" w:rsidP="00157CD0">
      <w:pPr>
        <w:spacing w:line="276" w:lineRule="auto"/>
      </w:pPr>
      <w:r w:rsidRPr="009F5242">
        <w:t>Correspondence: BCD (</w:t>
      </w:r>
      <w:hyperlink r:id="rId7" w:history="1">
        <w:r w:rsidRPr="009F5242">
          <w:rPr>
            <w:rStyle w:val="Hyperlink"/>
          </w:rPr>
          <w:t>b.couvyduchesne@uq.edu.au</w:t>
        </w:r>
      </w:hyperlink>
      <w:r w:rsidRPr="009F5242">
        <w:t>), JY (</w:t>
      </w:r>
      <w:hyperlink r:id="rId8" w:history="1">
        <w:r w:rsidRPr="009F5242">
          <w:rPr>
            <w:rStyle w:val="Hyperlink"/>
          </w:rPr>
          <w:t>jian.yang@uq.edu.au</w:t>
        </w:r>
      </w:hyperlink>
      <w:r w:rsidRPr="009F5242">
        <w:t>) or PMV (</w:t>
      </w:r>
      <w:hyperlink r:id="rId9" w:history="1">
        <w:r w:rsidRPr="009F5242">
          <w:rPr>
            <w:rStyle w:val="Hyperlink"/>
          </w:rPr>
          <w:t>peter.visscher@uq.edu.au</w:t>
        </w:r>
      </w:hyperlink>
      <w:r w:rsidRPr="009F5242">
        <w:t>).</w:t>
      </w:r>
    </w:p>
    <w:p w14:paraId="41FAE993" w14:textId="77777777" w:rsidR="002C030F" w:rsidRPr="009F5242" w:rsidRDefault="002C030F" w:rsidP="00157CD0">
      <w:pPr>
        <w:spacing w:line="276" w:lineRule="auto"/>
      </w:pPr>
    </w:p>
    <w:p w14:paraId="51DF9633" w14:textId="77777777" w:rsidR="00015F74" w:rsidRPr="009F5242" w:rsidRDefault="00015F74" w:rsidP="00157CD0">
      <w:pPr>
        <w:spacing w:line="276" w:lineRule="auto"/>
        <w:rPr>
          <w:b/>
        </w:rPr>
      </w:pPr>
    </w:p>
    <w:p w14:paraId="09920EA7" w14:textId="77777777" w:rsidR="002C030F" w:rsidRPr="009F5242" w:rsidRDefault="009743A9" w:rsidP="00157CD0">
      <w:pPr>
        <w:spacing w:line="276" w:lineRule="auto"/>
        <w:rPr>
          <w:b/>
        </w:rPr>
      </w:pPr>
      <w:r w:rsidRPr="009F5242">
        <w:rPr>
          <w:b/>
        </w:rPr>
        <w:t xml:space="preserve">This PDF file </w:t>
      </w:r>
      <w:r w:rsidR="002C030F" w:rsidRPr="009F5242">
        <w:rPr>
          <w:b/>
        </w:rPr>
        <w:t>includes:</w:t>
      </w:r>
    </w:p>
    <w:p w14:paraId="4348D444" w14:textId="77777777" w:rsidR="002C030F" w:rsidRPr="009F5242" w:rsidRDefault="002C030F" w:rsidP="00157CD0">
      <w:pPr>
        <w:spacing w:line="276" w:lineRule="auto"/>
      </w:pPr>
    </w:p>
    <w:p w14:paraId="5C040600" w14:textId="3CC465FA" w:rsidR="002C030F" w:rsidRPr="003D0765" w:rsidRDefault="00BB2D2A" w:rsidP="00157CD0">
      <w:pPr>
        <w:spacing w:line="276" w:lineRule="auto"/>
        <w:ind w:left="720"/>
      </w:pPr>
      <w:r w:rsidRPr="003D0765">
        <w:t>Supplementary</w:t>
      </w:r>
      <w:r w:rsidR="007B5946" w:rsidRPr="003D0765">
        <w:t xml:space="preserve"> </w:t>
      </w:r>
      <w:r w:rsidR="00D346C2" w:rsidRPr="003D0765">
        <w:t>t</w:t>
      </w:r>
      <w:r w:rsidR="002C030F" w:rsidRPr="003D0765">
        <w:t>ext</w:t>
      </w:r>
      <w:r w:rsidR="001876FA">
        <w:t xml:space="preserve"> Appendix S1 to S9</w:t>
      </w:r>
    </w:p>
    <w:p w14:paraId="21670AEA" w14:textId="2E7A4C48" w:rsidR="002C030F" w:rsidRPr="003D0765" w:rsidRDefault="002C030F" w:rsidP="00157CD0">
      <w:pPr>
        <w:spacing w:line="276" w:lineRule="auto"/>
        <w:ind w:left="720"/>
      </w:pPr>
      <w:r w:rsidRPr="003D0765">
        <w:t>Fig</w:t>
      </w:r>
      <w:r w:rsidR="00507B2A">
        <w:t>ure</w:t>
      </w:r>
      <w:r w:rsidR="00A3403B" w:rsidRPr="003D0765">
        <w:t xml:space="preserve"> </w:t>
      </w:r>
      <w:r w:rsidRPr="003D0765">
        <w:t>S1</w:t>
      </w:r>
      <w:r w:rsidR="00A3403B" w:rsidRPr="003D0765">
        <w:t xml:space="preserve"> to </w:t>
      </w:r>
      <w:r w:rsidR="00507B2A">
        <w:t>S12</w:t>
      </w:r>
    </w:p>
    <w:p w14:paraId="091A6F7B" w14:textId="2430DEE2" w:rsidR="002C030F" w:rsidRPr="003D0765" w:rsidRDefault="002C030F" w:rsidP="00157CD0">
      <w:pPr>
        <w:spacing w:line="276" w:lineRule="auto"/>
        <w:ind w:left="720"/>
      </w:pPr>
      <w:r w:rsidRPr="003D0765">
        <w:t>Tables S1</w:t>
      </w:r>
      <w:r w:rsidR="00A3403B" w:rsidRPr="003D0765">
        <w:t xml:space="preserve"> to </w:t>
      </w:r>
      <w:r w:rsidR="0018245B" w:rsidRPr="003D0765">
        <w:t>S</w:t>
      </w:r>
      <w:r w:rsidR="00A253D4" w:rsidRPr="003D0765">
        <w:t>3</w:t>
      </w:r>
    </w:p>
    <w:p w14:paraId="0CBE331E" w14:textId="563B8CA7" w:rsidR="00F74F95" w:rsidRPr="003D0765" w:rsidRDefault="003D0765" w:rsidP="00157CD0">
      <w:pPr>
        <w:spacing w:line="276" w:lineRule="auto"/>
        <w:ind w:left="720"/>
      </w:pPr>
      <w:r w:rsidRPr="003D0765">
        <w:t>Captions for databases S1 to S13</w:t>
      </w:r>
    </w:p>
    <w:p w14:paraId="77BBB45A" w14:textId="77777777" w:rsidR="001C0520" w:rsidRPr="009F5242" w:rsidRDefault="001C0520" w:rsidP="00157CD0">
      <w:pPr>
        <w:spacing w:line="276" w:lineRule="auto"/>
        <w:ind w:left="720"/>
      </w:pPr>
      <w:r w:rsidRPr="003D0765">
        <w:t>References for SI reference citations</w:t>
      </w:r>
    </w:p>
    <w:p w14:paraId="7702D235" w14:textId="77777777" w:rsidR="002C030F" w:rsidRPr="009F5242" w:rsidRDefault="002C030F" w:rsidP="00157CD0">
      <w:pPr>
        <w:spacing w:line="276" w:lineRule="auto"/>
      </w:pPr>
    </w:p>
    <w:p w14:paraId="424742A6" w14:textId="59137595" w:rsidR="00065EBD" w:rsidRPr="009F5242" w:rsidRDefault="002C030F" w:rsidP="00157CD0">
      <w:pPr>
        <w:spacing w:line="276" w:lineRule="auto"/>
      </w:pPr>
      <w:r w:rsidRPr="009F5242">
        <w:rPr>
          <w:b/>
        </w:rPr>
        <w:t xml:space="preserve">Other </w:t>
      </w:r>
      <w:r w:rsidR="004B2F21" w:rsidRPr="009F5242">
        <w:rPr>
          <w:b/>
        </w:rPr>
        <w:t>supplementary materials</w:t>
      </w:r>
      <w:r w:rsidRPr="009F5242">
        <w:rPr>
          <w:b/>
        </w:rPr>
        <w:t xml:space="preserve"> </w:t>
      </w:r>
      <w:r w:rsidR="009743A9" w:rsidRPr="009F5242">
        <w:rPr>
          <w:b/>
        </w:rPr>
        <w:t xml:space="preserve">for this manuscript </w:t>
      </w:r>
      <w:r w:rsidRPr="009F5242">
        <w:rPr>
          <w:b/>
        </w:rPr>
        <w:t>include</w:t>
      </w:r>
      <w:r w:rsidR="00D346C2" w:rsidRPr="009F5242">
        <w:rPr>
          <w:b/>
        </w:rPr>
        <w:t xml:space="preserve"> </w:t>
      </w:r>
      <w:r w:rsidRPr="009F5242">
        <w:rPr>
          <w:b/>
        </w:rPr>
        <w:t>the following</w:t>
      </w:r>
      <w:r w:rsidR="00B57F00" w:rsidRPr="009F5242">
        <w:rPr>
          <w:b/>
        </w:rPr>
        <w:t xml:space="preserve">: </w:t>
      </w:r>
    </w:p>
    <w:p w14:paraId="42D4BCD6" w14:textId="77777777" w:rsidR="002C030F" w:rsidRPr="009F5242" w:rsidRDefault="002C030F" w:rsidP="00157CD0">
      <w:pPr>
        <w:spacing w:line="276" w:lineRule="auto"/>
      </w:pPr>
    </w:p>
    <w:p w14:paraId="70584A3D" w14:textId="1CDC46C3" w:rsidR="00B91CBD" w:rsidRDefault="003D0765" w:rsidP="00157CD0">
      <w:pPr>
        <w:spacing w:line="276" w:lineRule="auto"/>
        <w:ind w:left="720"/>
      </w:pPr>
      <w:r>
        <w:t>Datasets S1 to S13</w:t>
      </w:r>
    </w:p>
    <w:p w14:paraId="499360C3" w14:textId="77777777" w:rsidR="00B91CBD" w:rsidRDefault="00B91CBD">
      <w:r>
        <w:br w:type="page"/>
      </w:r>
    </w:p>
    <w:p w14:paraId="0624FFEC" w14:textId="77777777" w:rsidR="00065EBD" w:rsidRPr="009F5242" w:rsidRDefault="00065EBD" w:rsidP="00157CD0">
      <w:pPr>
        <w:spacing w:line="276" w:lineRule="auto"/>
        <w:ind w:left="720"/>
      </w:pPr>
    </w:p>
    <w:p w14:paraId="063D2AA6" w14:textId="77777777" w:rsidR="0016606E" w:rsidRDefault="00B91CBD">
      <w:pPr>
        <w:pStyle w:val="TOC1"/>
        <w:tabs>
          <w:tab w:val="right" w:leader="dot" w:pos="9010"/>
        </w:tabs>
        <w:rPr>
          <w:rFonts w:asciiTheme="minorHAnsi" w:eastAsiaTheme="minorEastAsia" w:hAnsiTheme="minorHAnsi" w:cstheme="minorBidi"/>
          <w:noProof/>
          <w:szCs w:val="24"/>
          <w:lang w:val="en-GB" w:eastAsia="en-GB"/>
        </w:rPr>
      </w:pPr>
      <w:r>
        <w:fldChar w:fldCharType="begin"/>
      </w:r>
      <w:r>
        <w:instrText xml:space="preserve"> TOC \o "1-3" </w:instrText>
      </w:r>
      <w:r>
        <w:fldChar w:fldCharType="separate"/>
      </w:r>
      <w:r w:rsidR="0016606E">
        <w:rPr>
          <w:noProof/>
        </w:rPr>
        <w:t>Appendix S1: MRI acquisition parameters</w:t>
      </w:r>
      <w:r w:rsidR="0016606E">
        <w:rPr>
          <w:noProof/>
        </w:rPr>
        <w:tab/>
      </w:r>
      <w:r w:rsidR="0016606E">
        <w:rPr>
          <w:noProof/>
        </w:rPr>
        <w:fldChar w:fldCharType="begin"/>
      </w:r>
      <w:r w:rsidR="0016606E">
        <w:rPr>
          <w:noProof/>
        </w:rPr>
        <w:instrText xml:space="preserve"> PAGEREF _Toc39077816 \h </w:instrText>
      </w:r>
      <w:r w:rsidR="0016606E">
        <w:rPr>
          <w:noProof/>
        </w:rPr>
      </w:r>
      <w:r w:rsidR="0016606E">
        <w:rPr>
          <w:noProof/>
        </w:rPr>
        <w:fldChar w:fldCharType="separate"/>
      </w:r>
      <w:r w:rsidR="0016606E">
        <w:rPr>
          <w:noProof/>
        </w:rPr>
        <w:t>3</w:t>
      </w:r>
      <w:r w:rsidR="0016606E">
        <w:rPr>
          <w:noProof/>
        </w:rPr>
        <w:fldChar w:fldCharType="end"/>
      </w:r>
    </w:p>
    <w:p w14:paraId="7399CBF6"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Appendix S2: Summary of image processing and QC</w:t>
      </w:r>
      <w:r>
        <w:rPr>
          <w:noProof/>
        </w:rPr>
        <w:tab/>
      </w:r>
      <w:r>
        <w:rPr>
          <w:noProof/>
        </w:rPr>
        <w:fldChar w:fldCharType="begin"/>
      </w:r>
      <w:r>
        <w:rPr>
          <w:noProof/>
        </w:rPr>
        <w:instrText xml:space="preserve"> PAGEREF _Toc39077817 \h </w:instrText>
      </w:r>
      <w:r>
        <w:rPr>
          <w:noProof/>
        </w:rPr>
      </w:r>
      <w:r>
        <w:rPr>
          <w:noProof/>
        </w:rPr>
        <w:fldChar w:fldCharType="separate"/>
      </w:r>
      <w:r>
        <w:rPr>
          <w:noProof/>
        </w:rPr>
        <w:t>4</w:t>
      </w:r>
      <w:r>
        <w:rPr>
          <w:noProof/>
        </w:rPr>
        <w:fldChar w:fldCharType="end"/>
      </w:r>
    </w:p>
    <w:p w14:paraId="6E329C44"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Appendix S3: HCP image processing</w:t>
      </w:r>
      <w:r>
        <w:rPr>
          <w:noProof/>
        </w:rPr>
        <w:tab/>
      </w:r>
      <w:r>
        <w:rPr>
          <w:noProof/>
        </w:rPr>
        <w:fldChar w:fldCharType="begin"/>
      </w:r>
      <w:r>
        <w:rPr>
          <w:noProof/>
        </w:rPr>
        <w:instrText xml:space="preserve"> PAGEREF _Toc39077818 \h </w:instrText>
      </w:r>
      <w:r>
        <w:rPr>
          <w:noProof/>
        </w:rPr>
      </w:r>
      <w:r>
        <w:rPr>
          <w:noProof/>
        </w:rPr>
        <w:fldChar w:fldCharType="separate"/>
      </w:r>
      <w:r>
        <w:rPr>
          <w:noProof/>
        </w:rPr>
        <w:t>7</w:t>
      </w:r>
      <w:r>
        <w:rPr>
          <w:noProof/>
        </w:rPr>
        <w:fldChar w:fldCharType="end"/>
      </w:r>
    </w:p>
    <w:p w14:paraId="26A1DF4E"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Appendix S4: BRM interpretation</w:t>
      </w:r>
      <w:r>
        <w:rPr>
          <w:noProof/>
        </w:rPr>
        <w:tab/>
      </w:r>
      <w:r>
        <w:rPr>
          <w:noProof/>
        </w:rPr>
        <w:fldChar w:fldCharType="begin"/>
      </w:r>
      <w:r>
        <w:rPr>
          <w:noProof/>
        </w:rPr>
        <w:instrText xml:space="preserve"> PAGEREF _Toc39077819 \h </w:instrText>
      </w:r>
      <w:r>
        <w:rPr>
          <w:noProof/>
        </w:rPr>
      </w:r>
      <w:r>
        <w:rPr>
          <w:noProof/>
        </w:rPr>
        <w:fldChar w:fldCharType="separate"/>
      </w:r>
      <w:r>
        <w:rPr>
          <w:noProof/>
        </w:rPr>
        <w:t>8</w:t>
      </w:r>
      <w:r>
        <w:rPr>
          <w:noProof/>
        </w:rPr>
        <w:fldChar w:fldCharType="end"/>
      </w:r>
    </w:p>
    <w:p w14:paraId="2B007DE4"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sidRPr="00B13E84">
        <w:rPr>
          <w:noProof/>
          <w:lang w:val="en-AU"/>
        </w:rPr>
        <w:t>Appendix S5: assumption testing in linear mixed models</w:t>
      </w:r>
      <w:r>
        <w:rPr>
          <w:noProof/>
        </w:rPr>
        <w:tab/>
      </w:r>
      <w:r>
        <w:rPr>
          <w:noProof/>
        </w:rPr>
        <w:fldChar w:fldCharType="begin"/>
      </w:r>
      <w:r>
        <w:rPr>
          <w:noProof/>
        </w:rPr>
        <w:instrText xml:space="preserve"> PAGEREF _Toc39077820 \h </w:instrText>
      </w:r>
      <w:r>
        <w:rPr>
          <w:noProof/>
        </w:rPr>
      </w:r>
      <w:r>
        <w:rPr>
          <w:noProof/>
        </w:rPr>
        <w:fldChar w:fldCharType="separate"/>
      </w:r>
      <w:r>
        <w:rPr>
          <w:noProof/>
        </w:rPr>
        <w:t>13</w:t>
      </w:r>
      <w:r>
        <w:rPr>
          <w:noProof/>
        </w:rPr>
        <w:fldChar w:fldCharType="end"/>
      </w:r>
    </w:p>
    <w:p w14:paraId="4CEA6367"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sidRPr="00B13E84">
        <w:rPr>
          <w:noProof/>
          <w:lang w:val="en-AU"/>
        </w:rPr>
        <w:t>Appendix S6: SE of the residual correlation</w:t>
      </w:r>
      <w:r>
        <w:rPr>
          <w:noProof/>
        </w:rPr>
        <w:tab/>
      </w:r>
      <w:r>
        <w:rPr>
          <w:noProof/>
        </w:rPr>
        <w:fldChar w:fldCharType="begin"/>
      </w:r>
      <w:r>
        <w:rPr>
          <w:noProof/>
        </w:rPr>
        <w:instrText xml:space="preserve"> PAGEREF _Toc39077821 \h </w:instrText>
      </w:r>
      <w:r>
        <w:rPr>
          <w:noProof/>
        </w:rPr>
      </w:r>
      <w:r>
        <w:rPr>
          <w:noProof/>
        </w:rPr>
        <w:fldChar w:fldCharType="separate"/>
      </w:r>
      <w:r>
        <w:rPr>
          <w:noProof/>
        </w:rPr>
        <w:t>14</w:t>
      </w:r>
      <w:r>
        <w:rPr>
          <w:noProof/>
        </w:rPr>
        <w:fldChar w:fldCharType="end"/>
      </w:r>
    </w:p>
    <w:p w14:paraId="56F43C82"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Appendix S7: Power of linear mixed models</w:t>
      </w:r>
      <w:r>
        <w:rPr>
          <w:noProof/>
        </w:rPr>
        <w:tab/>
      </w:r>
      <w:r>
        <w:rPr>
          <w:noProof/>
        </w:rPr>
        <w:fldChar w:fldCharType="begin"/>
      </w:r>
      <w:r>
        <w:rPr>
          <w:noProof/>
        </w:rPr>
        <w:instrText xml:space="preserve"> PAGEREF _Toc39077822 \h </w:instrText>
      </w:r>
      <w:r>
        <w:rPr>
          <w:noProof/>
        </w:rPr>
      </w:r>
      <w:r>
        <w:rPr>
          <w:noProof/>
        </w:rPr>
        <w:fldChar w:fldCharType="separate"/>
      </w:r>
      <w:r>
        <w:rPr>
          <w:noProof/>
        </w:rPr>
        <w:t>15</w:t>
      </w:r>
      <w:r>
        <w:rPr>
          <w:noProof/>
        </w:rPr>
        <w:fldChar w:fldCharType="end"/>
      </w:r>
    </w:p>
    <w:p w14:paraId="72C23C1D"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lang w:eastAsia="en-GB"/>
        </w:rPr>
        <w:t>Appendix S8: Including (or not) twins when estimating morphometricity</w:t>
      </w:r>
      <w:r>
        <w:rPr>
          <w:noProof/>
        </w:rPr>
        <w:tab/>
      </w:r>
      <w:r>
        <w:rPr>
          <w:noProof/>
        </w:rPr>
        <w:fldChar w:fldCharType="begin"/>
      </w:r>
      <w:r>
        <w:rPr>
          <w:noProof/>
        </w:rPr>
        <w:instrText xml:space="preserve"> PAGEREF _Toc39077823 \h </w:instrText>
      </w:r>
      <w:r>
        <w:rPr>
          <w:noProof/>
        </w:rPr>
      </w:r>
      <w:r>
        <w:rPr>
          <w:noProof/>
        </w:rPr>
        <w:fldChar w:fldCharType="separate"/>
      </w:r>
      <w:r>
        <w:rPr>
          <w:noProof/>
        </w:rPr>
        <w:t>20</w:t>
      </w:r>
      <w:r>
        <w:rPr>
          <w:noProof/>
        </w:rPr>
        <w:fldChar w:fldCharType="end"/>
      </w:r>
    </w:p>
    <w:p w14:paraId="20890C2A"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Appendix S9: In depth results and discussion of the ROI-traits associations using the vertex-wise resolution</w:t>
      </w:r>
      <w:r>
        <w:rPr>
          <w:noProof/>
        </w:rPr>
        <w:tab/>
      </w:r>
      <w:r>
        <w:rPr>
          <w:noProof/>
        </w:rPr>
        <w:fldChar w:fldCharType="begin"/>
      </w:r>
      <w:r>
        <w:rPr>
          <w:noProof/>
        </w:rPr>
        <w:instrText xml:space="preserve"> PAGEREF _Toc39077824 \h </w:instrText>
      </w:r>
      <w:r>
        <w:rPr>
          <w:noProof/>
        </w:rPr>
      </w:r>
      <w:r>
        <w:rPr>
          <w:noProof/>
        </w:rPr>
        <w:fldChar w:fldCharType="separate"/>
      </w:r>
      <w:r>
        <w:rPr>
          <w:noProof/>
        </w:rPr>
        <w:t>21</w:t>
      </w:r>
      <w:r>
        <w:rPr>
          <w:noProof/>
        </w:rPr>
        <w:fldChar w:fldCharType="end"/>
      </w:r>
    </w:p>
    <w:p w14:paraId="44A462D3"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Fig. S1. Replication R2 (or correlations) are presented as a function of the discovery R2 (or correlation).</w:t>
      </w:r>
      <w:r>
        <w:rPr>
          <w:noProof/>
        </w:rPr>
        <w:tab/>
      </w:r>
      <w:r>
        <w:rPr>
          <w:noProof/>
        </w:rPr>
        <w:fldChar w:fldCharType="begin"/>
      </w:r>
      <w:r>
        <w:rPr>
          <w:noProof/>
        </w:rPr>
        <w:instrText xml:space="preserve"> PAGEREF _Toc39077825 \h </w:instrText>
      </w:r>
      <w:r>
        <w:rPr>
          <w:noProof/>
        </w:rPr>
      </w:r>
      <w:r>
        <w:rPr>
          <w:noProof/>
        </w:rPr>
        <w:fldChar w:fldCharType="separate"/>
      </w:r>
      <w:r>
        <w:rPr>
          <w:noProof/>
        </w:rPr>
        <w:t>25</w:t>
      </w:r>
      <w:r>
        <w:rPr>
          <w:noProof/>
        </w:rPr>
        <w:fldChar w:fldCharType="end"/>
      </w:r>
    </w:p>
    <w:p w14:paraId="71702200"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Fig. S2. Morphometricity of brain phenotypes – positive controls</w:t>
      </w:r>
      <w:r>
        <w:rPr>
          <w:noProof/>
        </w:rPr>
        <w:tab/>
      </w:r>
      <w:r>
        <w:rPr>
          <w:noProof/>
        </w:rPr>
        <w:fldChar w:fldCharType="begin"/>
      </w:r>
      <w:r>
        <w:rPr>
          <w:noProof/>
        </w:rPr>
        <w:instrText xml:space="preserve"> PAGEREF _Toc39077826 \h </w:instrText>
      </w:r>
      <w:r>
        <w:rPr>
          <w:noProof/>
        </w:rPr>
      </w:r>
      <w:r>
        <w:rPr>
          <w:noProof/>
        </w:rPr>
        <w:fldChar w:fldCharType="separate"/>
      </w:r>
      <w:r>
        <w:rPr>
          <w:noProof/>
        </w:rPr>
        <w:t>26</w:t>
      </w:r>
      <w:r>
        <w:rPr>
          <w:noProof/>
        </w:rPr>
        <w:fldChar w:fldCharType="end"/>
      </w:r>
    </w:p>
    <w:p w14:paraId="75D542AC"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Fig. S3:  Morphometricity in the UKB replication sample under baseline covariates.</w:t>
      </w:r>
      <w:r>
        <w:rPr>
          <w:noProof/>
        </w:rPr>
        <w:tab/>
      </w:r>
      <w:r>
        <w:rPr>
          <w:noProof/>
        </w:rPr>
        <w:fldChar w:fldCharType="begin"/>
      </w:r>
      <w:r>
        <w:rPr>
          <w:noProof/>
        </w:rPr>
        <w:instrText xml:space="preserve"> PAGEREF _Toc39077827 \h </w:instrText>
      </w:r>
      <w:r>
        <w:rPr>
          <w:noProof/>
        </w:rPr>
      </w:r>
      <w:r>
        <w:rPr>
          <w:noProof/>
        </w:rPr>
        <w:fldChar w:fldCharType="separate"/>
      </w:r>
      <w:r>
        <w:rPr>
          <w:noProof/>
        </w:rPr>
        <w:t>27</w:t>
      </w:r>
      <w:r>
        <w:rPr>
          <w:noProof/>
        </w:rPr>
        <w:fldChar w:fldCharType="end"/>
      </w:r>
    </w:p>
    <w:p w14:paraId="116BB740"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Fig. S4: Scatterplots of association R</w:t>
      </w:r>
      <w:r w:rsidRPr="00B13E84">
        <w:rPr>
          <w:noProof/>
          <w:vertAlign w:val="superscript"/>
        </w:rPr>
        <w:t>2</w:t>
      </w:r>
      <w:r>
        <w:rPr>
          <w:noProof/>
        </w:rPr>
        <w:t xml:space="preserve"> from LMMs, comparing results when fitting a single BRM versus 4 BRMs corresponding to all different brain modalities (cortical thickness, cortical surface area, subcortical thickness and subcortical curvature).</w:t>
      </w:r>
      <w:r>
        <w:rPr>
          <w:noProof/>
        </w:rPr>
        <w:tab/>
      </w:r>
      <w:r>
        <w:rPr>
          <w:noProof/>
        </w:rPr>
        <w:fldChar w:fldCharType="begin"/>
      </w:r>
      <w:r>
        <w:rPr>
          <w:noProof/>
        </w:rPr>
        <w:instrText xml:space="preserve"> PAGEREF _Toc39077828 \h </w:instrText>
      </w:r>
      <w:r>
        <w:rPr>
          <w:noProof/>
        </w:rPr>
      </w:r>
      <w:r>
        <w:rPr>
          <w:noProof/>
        </w:rPr>
        <w:fldChar w:fldCharType="separate"/>
      </w:r>
      <w:r>
        <w:rPr>
          <w:noProof/>
        </w:rPr>
        <w:t>28</w:t>
      </w:r>
      <w:r>
        <w:rPr>
          <w:noProof/>
        </w:rPr>
        <w:fldChar w:fldCharType="end"/>
      </w:r>
    </w:p>
    <w:p w14:paraId="6C61C1FA"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Fig. S5: Effect of correcting for body size on morphometricity estimates. Scatterplots of association R</w:t>
      </w:r>
      <w:r w:rsidRPr="00B13E84">
        <w:rPr>
          <w:noProof/>
          <w:vertAlign w:val="superscript"/>
        </w:rPr>
        <w:t xml:space="preserve">2 </w:t>
      </w:r>
      <w:r>
        <w:rPr>
          <w:noProof/>
        </w:rPr>
        <w:t>for all the phenotypes before and after correcting for body-size variables.</w:t>
      </w:r>
      <w:r>
        <w:rPr>
          <w:noProof/>
        </w:rPr>
        <w:tab/>
      </w:r>
      <w:r>
        <w:rPr>
          <w:noProof/>
        </w:rPr>
        <w:fldChar w:fldCharType="begin"/>
      </w:r>
      <w:r>
        <w:rPr>
          <w:noProof/>
        </w:rPr>
        <w:instrText xml:space="preserve"> PAGEREF _Toc39077829 \h </w:instrText>
      </w:r>
      <w:r>
        <w:rPr>
          <w:noProof/>
        </w:rPr>
      </w:r>
      <w:r>
        <w:rPr>
          <w:noProof/>
        </w:rPr>
        <w:fldChar w:fldCharType="separate"/>
      </w:r>
      <w:r>
        <w:rPr>
          <w:noProof/>
        </w:rPr>
        <w:t>29</w:t>
      </w:r>
      <w:r>
        <w:rPr>
          <w:noProof/>
        </w:rPr>
        <w:fldChar w:fldCharType="end"/>
      </w:r>
    </w:p>
    <w:p w14:paraId="7D5B88B4"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Fig. S6: Morphometricity estimates correcting for height, weight and BMI in addition to baseline covariates, in the UKB replication sample (X-axis) and the UKB discovery sample (Y-axis).</w:t>
      </w:r>
      <w:r>
        <w:rPr>
          <w:noProof/>
        </w:rPr>
        <w:tab/>
      </w:r>
      <w:r>
        <w:rPr>
          <w:noProof/>
        </w:rPr>
        <w:fldChar w:fldCharType="begin"/>
      </w:r>
      <w:r>
        <w:rPr>
          <w:noProof/>
        </w:rPr>
        <w:instrText xml:space="preserve"> PAGEREF _Toc39077830 \h </w:instrText>
      </w:r>
      <w:r>
        <w:rPr>
          <w:noProof/>
        </w:rPr>
      </w:r>
      <w:r>
        <w:rPr>
          <w:noProof/>
        </w:rPr>
        <w:fldChar w:fldCharType="separate"/>
      </w:r>
      <w:r>
        <w:rPr>
          <w:noProof/>
        </w:rPr>
        <w:t>30</w:t>
      </w:r>
      <w:r>
        <w:rPr>
          <w:noProof/>
        </w:rPr>
        <w:fldChar w:fldCharType="end"/>
      </w:r>
    </w:p>
    <w:p w14:paraId="3B986F61"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Fig. S7: Grey-matter and residual correlations under the baseline model (i.e. not correcting for body size).</w:t>
      </w:r>
      <w:r>
        <w:rPr>
          <w:noProof/>
        </w:rPr>
        <w:tab/>
      </w:r>
      <w:r>
        <w:rPr>
          <w:noProof/>
        </w:rPr>
        <w:fldChar w:fldCharType="begin"/>
      </w:r>
      <w:r>
        <w:rPr>
          <w:noProof/>
        </w:rPr>
        <w:instrText xml:space="preserve"> PAGEREF _Toc39077831 \h </w:instrText>
      </w:r>
      <w:r>
        <w:rPr>
          <w:noProof/>
        </w:rPr>
      </w:r>
      <w:r>
        <w:rPr>
          <w:noProof/>
        </w:rPr>
        <w:fldChar w:fldCharType="separate"/>
      </w:r>
      <w:r>
        <w:rPr>
          <w:noProof/>
        </w:rPr>
        <w:t>31</w:t>
      </w:r>
      <w:r>
        <w:rPr>
          <w:noProof/>
        </w:rPr>
        <w:fldChar w:fldCharType="end"/>
      </w:r>
    </w:p>
    <w:p w14:paraId="61F5BE2B"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Fig. S8: Region Of Interest (ROI) based LMMs in the UKB.</w:t>
      </w:r>
      <w:r>
        <w:rPr>
          <w:noProof/>
        </w:rPr>
        <w:tab/>
      </w:r>
      <w:r>
        <w:rPr>
          <w:noProof/>
        </w:rPr>
        <w:fldChar w:fldCharType="begin"/>
      </w:r>
      <w:r>
        <w:rPr>
          <w:noProof/>
        </w:rPr>
        <w:instrText xml:space="preserve"> PAGEREF _Toc39077832 \h </w:instrText>
      </w:r>
      <w:r>
        <w:rPr>
          <w:noProof/>
        </w:rPr>
      </w:r>
      <w:r>
        <w:rPr>
          <w:noProof/>
        </w:rPr>
        <w:fldChar w:fldCharType="separate"/>
      </w:r>
      <w:r>
        <w:rPr>
          <w:noProof/>
        </w:rPr>
        <w:t>32</w:t>
      </w:r>
      <w:r>
        <w:rPr>
          <w:noProof/>
        </w:rPr>
        <w:fldChar w:fldCharType="end"/>
      </w:r>
    </w:p>
    <w:p w14:paraId="2B8D60F9"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Fig. S9: Region Of Interest (ROI) based LMMs in the UKB for body size variables</w:t>
      </w:r>
      <w:r>
        <w:rPr>
          <w:noProof/>
        </w:rPr>
        <w:tab/>
      </w:r>
      <w:r>
        <w:rPr>
          <w:noProof/>
        </w:rPr>
        <w:fldChar w:fldCharType="begin"/>
      </w:r>
      <w:r>
        <w:rPr>
          <w:noProof/>
        </w:rPr>
        <w:instrText xml:space="preserve"> PAGEREF _Toc39077833 \h </w:instrText>
      </w:r>
      <w:r>
        <w:rPr>
          <w:noProof/>
        </w:rPr>
      </w:r>
      <w:r>
        <w:rPr>
          <w:noProof/>
        </w:rPr>
        <w:fldChar w:fldCharType="separate"/>
      </w:r>
      <w:r>
        <w:rPr>
          <w:noProof/>
        </w:rPr>
        <w:t>32</w:t>
      </w:r>
      <w:r>
        <w:rPr>
          <w:noProof/>
        </w:rPr>
        <w:fldChar w:fldCharType="end"/>
      </w:r>
    </w:p>
    <w:p w14:paraId="69CDF2C4"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Figure S10: Effect of cortical mesh smoothing and mesh choice on the brain-morphometricity estimates (UKB replication samples).</w:t>
      </w:r>
      <w:r>
        <w:rPr>
          <w:noProof/>
        </w:rPr>
        <w:tab/>
      </w:r>
      <w:r>
        <w:rPr>
          <w:noProof/>
        </w:rPr>
        <w:fldChar w:fldCharType="begin"/>
      </w:r>
      <w:r>
        <w:rPr>
          <w:noProof/>
        </w:rPr>
        <w:instrText xml:space="preserve"> PAGEREF _Toc39077834 \h </w:instrText>
      </w:r>
      <w:r>
        <w:rPr>
          <w:noProof/>
        </w:rPr>
      </w:r>
      <w:r>
        <w:rPr>
          <w:noProof/>
        </w:rPr>
        <w:fldChar w:fldCharType="separate"/>
      </w:r>
      <w:r>
        <w:rPr>
          <w:noProof/>
        </w:rPr>
        <w:t>33</w:t>
      </w:r>
      <w:r>
        <w:rPr>
          <w:noProof/>
        </w:rPr>
        <w:fldChar w:fldCharType="end"/>
      </w:r>
    </w:p>
    <w:p w14:paraId="1CE73FE4"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Fig. S11: Scatter plot comparing, for each UKB phenotype, our association R2 from vertex-wise processing and that obtained from standard ENIGMA ROI based processing.</w:t>
      </w:r>
      <w:r>
        <w:rPr>
          <w:noProof/>
        </w:rPr>
        <w:tab/>
      </w:r>
      <w:r>
        <w:rPr>
          <w:noProof/>
        </w:rPr>
        <w:fldChar w:fldCharType="begin"/>
      </w:r>
      <w:r>
        <w:rPr>
          <w:noProof/>
        </w:rPr>
        <w:instrText xml:space="preserve"> PAGEREF _Toc39077835 \h </w:instrText>
      </w:r>
      <w:r>
        <w:rPr>
          <w:noProof/>
        </w:rPr>
      </w:r>
      <w:r>
        <w:rPr>
          <w:noProof/>
        </w:rPr>
        <w:fldChar w:fldCharType="separate"/>
      </w:r>
      <w:r>
        <w:rPr>
          <w:noProof/>
        </w:rPr>
        <w:t>34</w:t>
      </w:r>
      <w:r>
        <w:rPr>
          <w:noProof/>
        </w:rPr>
        <w:fldChar w:fldCharType="end"/>
      </w:r>
    </w:p>
    <w:p w14:paraId="6E8ADCE0"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Figure S12: In sample and out of sample prediction accuracy as a function of the total association R</w:t>
      </w:r>
      <w:r w:rsidRPr="00B13E84">
        <w:rPr>
          <w:noProof/>
          <w:vertAlign w:val="superscript"/>
        </w:rPr>
        <w:t>2</w:t>
      </w:r>
      <w:r>
        <w:rPr>
          <w:noProof/>
        </w:rPr>
        <w:t xml:space="preserve"> (baseline covariates)</w:t>
      </w:r>
      <w:r>
        <w:rPr>
          <w:noProof/>
        </w:rPr>
        <w:tab/>
      </w:r>
      <w:r>
        <w:rPr>
          <w:noProof/>
        </w:rPr>
        <w:fldChar w:fldCharType="begin"/>
      </w:r>
      <w:r>
        <w:rPr>
          <w:noProof/>
        </w:rPr>
        <w:instrText xml:space="preserve"> PAGEREF _Toc39077836 \h </w:instrText>
      </w:r>
      <w:r>
        <w:rPr>
          <w:noProof/>
        </w:rPr>
      </w:r>
      <w:r>
        <w:rPr>
          <w:noProof/>
        </w:rPr>
        <w:fldChar w:fldCharType="separate"/>
      </w:r>
      <w:r>
        <w:rPr>
          <w:noProof/>
        </w:rPr>
        <w:t>35</w:t>
      </w:r>
      <w:r>
        <w:rPr>
          <w:noProof/>
        </w:rPr>
        <w:fldChar w:fldCharType="end"/>
      </w:r>
    </w:p>
    <w:p w14:paraId="60486F6A"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Figure S13: Prediction accuracy of BLUP and LASSO brain scores.</w:t>
      </w:r>
      <w:r>
        <w:rPr>
          <w:noProof/>
        </w:rPr>
        <w:tab/>
      </w:r>
      <w:r>
        <w:rPr>
          <w:noProof/>
        </w:rPr>
        <w:fldChar w:fldCharType="begin"/>
      </w:r>
      <w:r>
        <w:rPr>
          <w:noProof/>
        </w:rPr>
        <w:instrText xml:space="preserve"> PAGEREF _Toc39077837 \h </w:instrText>
      </w:r>
      <w:r>
        <w:rPr>
          <w:noProof/>
        </w:rPr>
      </w:r>
      <w:r>
        <w:rPr>
          <w:noProof/>
        </w:rPr>
        <w:fldChar w:fldCharType="separate"/>
      </w:r>
      <w:r>
        <w:rPr>
          <w:noProof/>
        </w:rPr>
        <w:t>36</w:t>
      </w:r>
      <w:r>
        <w:rPr>
          <w:noProof/>
        </w:rPr>
        <w:fldChar w:fldCharType="end"/>
      </w:r>
    </w:p>
    <w:p w14:paraId="55E72107"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Table S1. Replication of grey-matter correlations identified in the UKB discovery sample</w:t>
      </w:r>
      <w:r>
        <w:rPr>
          <w:noProof/>
        </w:rPr>
        <w:tab/>
      </w:r>
      <w:r>
        <w:rPr>
          <w:noProof/>
        </w:rPr>
        <w:fldChar w:fldCharType="begin"/>
      </w:r>
      <w:r>
        <w:rPr>
          <w:noProof/>
        </w:rPr>
        <w:instrText xml:space="preserve"> PAGEREF _Toc39077838 \h </w:instrText>
      </w:r>
      <w:r>
        <w:rPr>
          <w:noProof/>
        </w:rPr>
      </w:r>
      <w:r>
        <w:rPr>
          <w:noProof/>
        </w:rPr>
        <w:fldChar w:fldCharType="separate"/>
      </w:r>
      <w:r>
        <w:rPr>
          <w:noProof/>
        </w:rPr>
        <w:t>37</w:t>
      </w:r>
      <w:r>
        <w:rPr>
          <w:noProof/>
        </w:rPr>
        <w:fldChar w:fldCharType="end"/>
      </w:r>
    </w:p>
    <w:p w14:paraId="1EEAFC7C"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Table S2: Summary of the prediction accuracy (R</w:t>
      </w:r>
      <w:r w:rsidRPr="00B13E84">
        <w:rPr>
          <w:noProof/>
          <w:vertAlign w:val="superscript"/>
        </w:rPr>
        <w:t>2</w:t>
      </w:r>
      <w:r>
        <w:rPr>
          <w:noProof/>
        </w:rPr>
        <w:t>) of the BLUP grey-matter scores.</w:t>
      </w:r>
      <w:r>
        <w:rPr>
          <w:noProof/>
        </w:rPr>
        <w:tab/>
      </w:r>
      <w:r>
        <w:rPr>
          <w:noProof/>
        </w:rPr>
        <w:fldChar w:fldCharType="begin"/>
      </w:r>
      <w:r>
        <w:rPr>
          <w:noProof/>
        </w:rPr>
        <w:instrText xml:space="preserve"> PAGEREF _Toc39077839 \h </w:instrText>
      </w:r>
      <w:r>
        <w:rPr>
          <w:noProof/>
        </w:rPr>
      </w:r>
      <w:r>
        <w:rPr>
          <w:noProof/>
        </w:rPr>
        <w:fldChar w:fldCharType="separate"/>
      </w:r>
      <w:r>
        <w:rPr>
          <w:noProof/>
        </w:rPr>
        <w:t>38</w:t>
      </w:r>
      <w:r>
        <w:rPr>
          <w:noProof/>
        </w:rPr>
        <w:fldChar w:fldCharType="end"/>
      </w:r>
    </w:p>
    <w:p w14:paraId="37E4ECF3"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Table S3: Variables with significantly lower brain-morphometricity estimates compared to the fsaverage – no smoothing processing</w:t>
      </w:r>
      <w:r>
        <w:rPr>
          <w:noProof/>
        </w:rPr>
        <w:tab/>
      </w:r>
      <w:r>
        <w:rPr>
          <w:noProof/>
        </w:rPr>
        <w:fldChar w:fldCharType="begin"/>
      </w:r>
      <w:r>
        <w:rPr>
          <w:noProof/>
        </w:rPr>
        <w:instrText xml:space="preserve"> PAGEREF _Toc39077840 \h </w:instrText>
      </w:r>
      <w:r>
        <w:rPr>
          <w:noProof/>
        </w:rPr>
      </w:r>
      <w:r>
        <w:rPr>
          <w:noProof/>
        </w:rPr>
        <w:fldChar w:fldCharType="separate"/>
      </w:r>
      <w:r>
        <w:rPr>
          <w:noProof/>
        </w:rPr>
        <w:t>41</w:t>
      </w:r>
      <w:r>
        <w:rPr>
          <w:noProof/>
        </w:rPr>
        <w:fldChar w:fldCharType="end"/>
      </w:r>
    </w:p>
    <w:p w14:paraId="64630030"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Supplementary Dataset descriptions</w:t>
      </w:r>
      <w:r>
        <w:rPr>
          <w:noProof/>
        </w:rPr>
        <w:tab/>
      </w:r>
      <w:r>
        <w:rPr>
          <w:noProof/>
        </w:rPr>
        <w:fldChar w:fldCharType="begin"/>
      </w:r>
      <w:r>
        <w:rPr>
          <w:noProof/>
        </w:rPr>
        <w:instrText xml:space="preserve"> PAGEREF _Toc39077841 \h </w:instrText>
      </w:r>
      <w:r>
        <w:rPr>
          <w:noProof/>
        </w:rPr>
      </w:r>
      <w:r>
        <w:rPr>
          <w:noProof/>
        </w:rPr>
        <w:fldChar w:fldCharType="separate"/>
      </w:r>
      <w:r>
        <w:rPr>
          <w:noProof/>
        </w:rPr>
        <w:t>42</w:t>
      </w:r>
      <w:r>
        <w:rPr>
          <w:noProof/>
        </w:rPr>
        <w:fldChar w:fldCharType="end"/>
      </w:r>
    </w:p>
    <w:p w14:paraId="450B3071" w14:textId="77777777" w:rsidR="0016606E" w:rsidRDefault="0016606E">
      <w:pPr>
        <w:pStyle w:val="TOC1"/>
        <w:tabs>
          <w:tab w:val="right" w:leader="dot" w:pos="9010"/>
        </w:tabs>
        <w:rPr>
          <w:rFonts w:asciiTheme="minorHAnsi" w:eastAsiaTheme="minorEastAsia" w:hAnsiTheme="minorHAnsi" w:cstheme="minorBidi"/>
          <w:noProof/>
          <w:szCs w:val="24"/>
          <w:lang w:val="en-GB" w:eastAsia="en-GB"/>
        </w:rPr>
      </w:pPr>
      <w:r>
        <w:rPr>
          <w:noProof/>
        </w:rPr>
        <w:t>References</w:t>
      </w:r>
      <w:r>
        <w:rPr>
          <w:noProof/>
        </w:rPr>
        <w:tab/>
      </w:r>
      <w:r>
        <w:rPr>
          <w:noProof/>
        </w:rPr>
        <w:fldChar w:fldCharType="begin"/>
      </w:r>
      <w:r>
        <w:rPr>
          <w:noProof/>
        </w:rPr>
        <w:instrText xml:space="preserve"> PAGEREF _Toc39077842 \h </w:instrText>
      </w:r>
      <w:r>
        <w:rPr>
          <w:noProof/>
        </w:rPr>
      </w:r>
      <w:r>
        <w:rPr>
          <w:noProof/>
        </w:rPr>
        <w:fldChar w:fldCharType="separate"/>
      </w:r>
      <w:r>
        <w:rPr>
          <w:noProof/>
        </w:rPr>
        <w:t>44</w:t>
      </w:r>
      <w:r>
        <w:rPr>
          <w:noProof/>
        </w:rPr>
        <w:fldChar w:fldCharType="end"/>
      </w:r>
    </w:p>
    <w:p w14:paraId="547ABAA7" w14:textId="77777777" w:rsidR="00943C3C" w:rsidRPr="009F5242" w:rsidRDefault="00B91CBD" w:rsidP="00157CD0">
      <w:pPr>
        <w:spacing w:line="276" w:lineRule="auto"/>
        <w:ind w:left="720"/>
      </w:pPr>
      <w:r>
        <w:fldChar w:fldCharType="end"/>
      </w:r>
      <w:r w:rsidR="00015F74" w:rsidRPr="009F5242">
        <w:br/>
      </w:r>
    </w:p>
    <w:p w14:paraId="62CB8284" w14:textId="4E1529DF" w:rsidR="00355362" w:rsidRPr="009F5242" w:rsidRDefault="00355362" w:rsidP="00157CD0">
      <w:pPr>
        <w:pStyle w:val="SMHeading"/>
        <w:spacing w:line="276" w:lineRule="auto"/>
      </w:pPr>
      <w:bookmarkStart w:id="0" w:name="Tables"/>
      <w:bookmarkStart w:id="1" w:name="MaterialsMethods"/>
      <w:bookmarkEnd w:id="0"/>
      <w:bookmarkEnd w:id="1"/>
    </w:p>
    <w:p w14:paraId="345AECF4" w14:textId="77777777" w:rsidR="009A5287" w:rsidRPr="009F5242" w:rsidRDefault="009A5287" w:rsidP="00157CD0">
      <w:pPr>
        <w:pStyle w:val="SMText"/>
        <w:spacing w:line="276" w:lineRule="auto"/>
        <w:ind w:firstLine="0"/>
      </w:pPr>
    </w:p>
    <w:p w14:paraId="570A4D82" w14:textId="77777777" w:rsidR="006E1906" w:rsidRDefault="006E1906">
      <w:pPr>
        <w:rPr>
          <w:b/>
          <w:bCs/>
          <w:kern w:val="32"/>
          <w:szCs w:val="24"/>
        </w:rPr>
      </w:pPr>
      <w:r>
        <w:br w:type="page"/>
      </w:r>
    </w:p>
    <w:p w14:paraId="75D11537" w14:textId="77777777" w:rsidR="006A5EB2" w:rsidRDefault="001748D9" w:rsidP="003D279F">
      <w:pPr>
        <w:pStyle w:val="SMHeading"/>
      </w:pPr>
      <w:bookmarkStart w:id="2" w:name="_Toc39077816"/>
      <w:bookmarkStart w:id="3" w:name="_Toc2268039"/>
      <w:r w:rsidRPr="004057DC">
        <w:lastRenderedPageBreak/>
        <w:t>Appendix S1: MRI acquisition parameters</w:t>
      </w:r>
      <w:bookmarkEnd w:id="2"/>
      <w:r w:rsidRPr="004057DC">
        <w:t xml:space="preserve"> </w:t>
      </w:r>
    </w:p>
    <w:p w14:paraId="2278D683" w14:textId="77777777" w:rsidR="006A5EB2" w:rsidRDefault="006A5EB2">
      <w:pPr>
        <w:rPr>
          <w:u w:val="single"/>
        </w:rPr>
      </w:pPr>
    </w:p>
    <w:p w14:paraId="0F1D2A82" w14:textId="7127E493" w:rsidR="001748D9" w:rsidRPr="004057DC" w:rsidRDefault="001748D9" w:rsidP="004D4BE2">
      <w:pPr>
        <w:pStyle w:val="SMText"/>
      </w:pPr>
      <w:r w:rsidRPr="004057DC">
        <w:t>UKB samples</w:t>
      </w:r>
    </w:p>
    <w:p w14:paraId="7C38D335" w14:textId="0F82A50B" w:rsidR="001748D9" w:rsidRDefault="001748D9" w:rsidP="004D4BE2">
      <w:pPr>
        <w:pStyle w:val="SMText"/>
      </w:pPr>
      <w:r w:rsidRPr="00B65033">
        <w:t xml:space="preserve">MRI images were collected using a </w:t>
      </w:r>
      <w:r w:rsidRPr="000F2A7C">
        <w:t>3T Siemens Skyra</w:t>
      </w:r>
      <w:r w:rsidRPr="00B65033">
        <w:t xml:space="preserve"> machine (</w:t>
      </w:r>
      <w:r w:rsidRPr="000F2A7C">
        <w:t>software platform VD13</w:t>
      </w:r>
      <w:r w:rsidRPr="00B65033">
        <w:t>) and a 32-channel head coil</w:t>
      </w:r>
      <w:r>
        <w:t xml:space="preserve"> </w:t>
      </w:r>
      <w:r>
        <w:fldChar w:fldCharType="begin">
          <w:fldData xml:space="preserve">PEVuZE5vdGU+PENpdGU+PEF1dGhvcj5NaWxsZXI8L0F1dGhvcj48WWVhcj4yMDE2PC9ZZWFyPjxS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</w:fldData>
        </w:fldChar>
      </w:r>
      <w:r>
        <w:instrText xml:space="preserve"> ADDIN EN.CITE </w:instrText>
      </w:r>
      <w:r>
        <w:fldChar w:fldCharType="begin">
          <w:fldData xml:space="preserve">PEVuZE5vdGU+PENpdGU+PEF1dGhvcj5NaWxsZXI8L0F1dGhvcj48WWVhcj4yMDE2PC9ZZWFyPjxS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</w:fldData>
        </w:fldChar>
      </w:r>
      <w:r>
        <w:instrText xml:space="preserve"> ADDIN EN.CITE.DATA </w:instrText>
      </w:r>
      <w:r>
        <w:fldChar w:fldCharType="end"/>
      </w:r>
      <w:r>
        <w:fldChar w:fldCharType="separate"/>
      </w:r>
      <w:r>
        <w:rPr>
          <w:noProof/>
        </w:rPr>
        <w:t>(1)</w:t>
      </w:r>
      <w:r>
        <w:fldChar w:fldCharType="end"/>
      </w:r>
      <w:r>
        <w:t xml:space="preserve">. </w:t>
      </w:r>
      <w:r w:rsidRPr="00B65033">
        <w:t>The T1</w:t>
      </w:r>
      <w:r>
        <w:t xml:space="preserve"> weighted (T1w)</w:t>
      </w:r>
      <w:r w:rsidRPr="00B65033">
        <w:t xml:space="preserve"> images were acquired over 4:54 minutes, voxel size</w:t>
      </w:r>
      <w:r>
        <w:t xml:space="preserve"> 1.0x1.0x1.0</w:t>
      </w:r>
      <w:r w:rsidRPr="00B65033">
        <w:t>mm, matrix of 208x256x256</w:t>
      </w:r>
      <w:r>
        <w:t>mm,</w:t>
      </w:r>
      <w:r w:rsidRPr="00B65033">
        <w:t xml:space="preserve"> using a 3D MPRAGE sequence</w:t>
      </w:r>
      <w:r>
        <w:t xml:space="preserve"> </w:t>
      </w:r>
      <w:r>
        <w:fldChar w:fldCharType="begin"/>
      </w:r>
      <w:r>
        <w:instrText xml:space="preserve"> ADDIN EN.CITE &lt;EndNote&gt;&lt;Cite&gt;&lt;Author&gt;Mugler&lt;/Author&gt;&lt;Year&gt;1990&lt;/Year&gt;&lt;RecNum&gt;1415&lt;/RecNum&gt;&lt;DisplayText&gt;(2)&lt;/DisplayText&gt;&lt;record&gt;&lt;rec-number&gt;1415&lt;/rec-number&gt;&lt;foreign-keys&gt;&lt;key app="EN" db-id="5af5x0twlz0eeoevdd3p2z08rdr2va5fsstx" timestamp="1509514380"&gt;1415&lt;/key&gt;&lt;/foreign-keys&gt;&lt;ref-type name="Journal Article"&gt;17&lt;/ref-type&gt;&lt;contributors&gt;&lt;authors&gt;&lt;author&gt;Mugler, J. P., 3rd&lt;/author&gt;&lt;author&gt;Brookeman, J. R.&lt;/author&gt;&lt;/authors&gt;&lt;/contributors&gt;&lt;auth-address&gt;Department of Radiology, University of Virginia School of Medicine, Charlottesville 22908.&lt;/auth-address&gt;&lt;titles&gt;&lt;title&gt;Three-dimensional magnetization-prepared rapid gradient-echo imaging (3D MP RAGE)&lt;/title&gt;&lt;secondary-title&gt;Magn Reson Med&lt;/secondary-title&gt;&lt;/titles&gt;&lt;periodical&gt;&lt;full-title&gt;Magn Reson Med&lt;/full-title&gt;&lt;/periodical&gt;&lt;pages&gt;152-7&lt;/pages&gt;&lt;volume&gt;15&lt;/volume&gt;&lt;number&gt;1&lt;/number&gt;&lt;keywords&gt;&lt;keyword&gt;Abdomen/anatomy &amp;amp; histology&lt;/keyword&gt;&lt;keyword&gt;Brain/anatomy &amp;amp; histology&lt;/keyword&gt;&lt;keyword&gt;Humans&lt;/keyword&gt;&lt;keyword&gt;Magnetic Resonance Imaging/*methods&lt;/keyword&gt;&lt;/keywords&gt;&lt;dates&gt;&lt;year&gt;1990&lt;/year&gt;&lt;pub-dates&gt;&lt;date&gt;Jul&lt;/date&gt;&lt;/pub-dates&gt;&lt;/dates&gt;&lt;isbn&gt;0740-3194 (Print)&amp;#xD;0740-3194 (Linking)&lt;/isbn&gt;&lt;accession-num&gt;2374495&lt;/accession-num&gt;&lt;urls&gt;&lt;related-urls&gt;&lt;url&gt;https://www.ncbi.nlm.nih.gov/pubmed/2374495&lt;/url&gt;&lt;/related-urls&gt;&lt;/urls&gt;&lt;/record&gt;&lt;/Cite&gt;&lt;/EndNote&gt;</w:instrText>
      </w:r>
      <w:r>
        <w:fldChar w:fldCharType="separate"/>
      </w:r>
      <w:r>
        <w:rPr>
          <w:noProof/>
        </w:rPr>
        <w:t>(2)</w:t>
      </w:r>
      <w:r>
        <w:fldChar w:fldCharType="end"/>
      </w:r>
      <w:r w:rsidRPr="00B65033">
        <w:t>, sagittal orientation of slice acquisition, R=2 (in plane acceleration factor), TI/TR=880/2000 ms</w:t>
      </w:r>
      <w:r>
        <w:t xml:space="preserve"> </w:t>
      </w:r>
      <w:r>
        <w:fldChar w:fldCharType="begin">
          <w:fldData xml:space="preserve">PEVuZE5vdGU+PENpdGU+PEF1dGhvcj5NaWxsZXI8L0F1dGhvcj48WWVhcj4yMDE2PC9ZZWFyPjxS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</w:fldData>
        </w:fldChar>
      </w:r>
      <w:r>
        <w:instrText xml:space="preserve"> ADDIN EN.CITE </w:instrText>
      </w:r>
      <w:r>
        <w:fldChar w:fldCharType="begin">
          <w:fldData xml:space="preserve">PEVuZE5vdGU+PENpdGU+PEF1dGhvcj5NaWxsZXI8L0F1dGhvcj48WWVhcj4yMDE2PC9ZZWFyPjxS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</w:fldData>
        </w:fldChar>
      </w:r>
      <w:r>
        <w:instrText xml:space="preserve"> ADDIN EN.CITE.DATA </w:instrText>
      </w:r>
      <w:r>
        <w:fldChar w:fldCharType="end"/>
      </w:r>
      <w:r>
        <w:fldChar w:fldCharType="separate"/>
      </w:r>
      <w:r>
        <w:rPr>
          <w:noProof/>
        </w:rPr>
        <w:t>(1)</w:t>
      </w:r>
      <w:r>
        <w:fldChar w:fldCharType="end"/>
      </w:r>
      <w:r w:rsidRPr="00B65033">
        <w:t>. The T2 FLAIR</w:t>
      </w:r>
      <w:r>
        <w:t xml:space="preserve"> acquisition lasted</w:t>
      </w:r>
      <w:r w:rsidRPr="00B65033">
        <w:t xml:space="preserve"> 5:52</w:t>
      </w:r>
      <w:r>
        <w:t xml:space="preserve"> minutes, voxel size</w:t>
      </w:r>
      <w:r w:rsidRPr="00B65033">
        <w:t xml:space="preserve"> 1.05x1.0x1.0 mm</w:t>
      </w:r>
      <w:r>
        <w:t xml:space="preserve">, matrix of </w:t>
      </w:r>
      <w:r w:rsidRPr="00B65033">
        <w:t>192x256x256</w:t>
      </w:r>
      <w:r>
        <w:t xml:space="preserve"> voxels, </w:t>
      </w:r>
      <w:r w:rsidRPr="00B65033">
        <w:t>3D SPACE</w:t>
      </w:r>
      <w:r>
        <w:t xml:space="preserve"> sequence </w:t>
      </w:r>
      <w:r>
        <w:fldChar w:fldCharType="begin"/>
      </w:r>
      <w:r>
        <w:instrText xml:space="preserve"> ADDIN EN.CITE &lt;EndNote&gt;&lt;Cite&gt;&lt;Author&gt;Mugler&lt;/Author&gt;&lt;Year&gt;2000&lt;/Year&gt;&lt;RecNum&gt;1416&lt;/RecNum&gt;&lt;DisplayText&gt;(3)&lt;/DisplayText&gt;&lt;record&gt;&lt;rec-number&gt;1416&lt;/rec-number&gt;&lt;foreign-keys&gt;&lt;key app="EN" db-id="5af5x0twlz0eeoevdd3p2z08rdr2va5fsstx" timestamp="1509515384"&gt;1416&lt;/key&gt;&lt;/foreign-keys&gt;&lt;ref-type name="Journal Article"&gt;17&lt;/ref-type&gt;&lt;contributors&gt;&lt;authors&gt;&lt;author&gt;Mugler, J. P., 3rd&lt;/author&gt;&lt;author&gt;Bao, S.&lt;/author&gt;&lt;author&gt;Mulkern, R. V.&lt;/author&gt;&lt;author&gt;Guttmann, C. R.&lt;/author&gt;&lt;author&gt;Robertson, R. L.&lt;/author&gt;&lt;author&gt;Jolesz, F. A.&lt;/author&gt;&lt;author&gt;Brookeman, J. R.&lt;/author&gt;&lt;/authors&gt;&lt;/contributors&gt;&lt;auth-address&gt;Dept of Radiology, University of Virginia School of Medicine, Charlottesville, VA 22908, USA. jpm7r@virginia.edu&lt;/auth-address&gt;&lt;titles&gt;&lt;title&gt;Optimized single-slab three-dimensional spin-echo MR imaging of the brain&lt;/title&gt;&lt;secondary-title&gt;Radiology&lt;/secondary-title&gt;&lt;/titles&gt;&lt;periodical&gt;&lt;full-title&gt;Radiology&lt;/full-title&gt;&lt;/periodical&gt;&lt;pages&gt;891-9&lt;/pages&gt;&lt;volume&gt;216&lt;/volume&gt;&lt;number&gt;3&lt;/number&gt;&lt;keywords&gt;&lt;keyword&gt;Artifacts&lt;/keyword&gt;&lt;keyword&gt;Brain/*anatomy &amp;amp; histology&lt;/keyword&gt;&lt;keyword&gt;Computer Simulation&lt;/keyword&gt;&lt;keyword&gt;*Echo-Planar Imaging&lt;/keyword&gt;&lt;keyword&gt;Humans&lt;/keyword&gt;&lt;keyword&gt;*Image Enhancement&lt;/keyword&gt;&lt;keyword&gt;*Image Processing, Computer-Assisted&lt;/keyword&gt;&lt;keyword&gt;*Magnetic Resonance Imaging&lt;/keyword&gt;&lt;keyword&gt;Software&lt;/keyword&gt;&lt;/keywords&gt;&lt;dates&gt;&lt;year&gt;2000&lt;/year&gt;&lt;pub-dates&gt;&lt;date&gt;Sep&lt;/date&gt;&lt;/pub-dates&gt;&lt;/dates&gt;&lt;isbn&gt;0033-8419 (Print)&amp;#xD;0033-8419 (Linking)&lt;/isbn&gt;&lt;accession-num&gt;10966728&lt;/accession-num&gt;&lt;urls&gt;&lt;related-urls&gt;&lt;url&gt;https://www.ncbi.nlm.nih.gov/pubmed/10966728&lt;/url&gt;&lt;/related-urls&gt;&lt;/urls&gt;&lt;electronic-resource-num&gt;10.1148/radiology.216.3.r00au46891&lt;/electronic-resource-num&gt;&lt;/record&gt;&lt;/Cite&gt;&lt;/EndNote&gt;</w:instrText>
      </w:r>
      <w:r>
        <w:fldChar w:fldCharType="separate"/>
      </w:r>
      <w:r>
        <w:rPr>
          <w:noProof/>
        </w:rPr>
        <w:t>(3)</w:t>
      </w:r>
      <w:r>
        <w:fldChar w:fldCharType="end"/>
      </w:r>
      <w:r w:rsidRPr="00B65033">
        <w:t>, sagittal</w:t>
      </w:r>
      <w:r>
        <w:t xml:space="preserve"> orientation, R=2, partial Fourier</w:t>
      </w:r>
      <w:r w:rsidRPr="00B65033">
        <w:t xml:space="preserve"> 7/8, fat sat</w:t>
      </w:r>
      <w:r>
        <w:t>urated</w:t>
      </w:r>
      <w:r w:rsidRPr="00B65033">
        <w:t>,</w:t>
      </w:r>
      <w:r>
        <w:t xml:space="preserve"> TI/TR=1800/5000</w:t>
      </w:r>
      <w:r w:rsidRPr="00B65033">
        <w:t>ms, elliptical</w:t>
      </w:r>
      <w:r>
        <w:t xml:space="preserve"> </w:t>
      </w:r>
      <w:r>
        <w:fldChar w:fldCharType="begin">
          <w:fldData xml:space="preserve">PEVuZE5vdGU+PENpdGU+PEF1dGhvcj5NaWxsZXI8L0F1dGhvcj48WWVhcj4yMDE2PC9ZZWFyPjxS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</w:fldData>
        </w:fldChar>
      </w:r>
      <w:r>
        <w:instrText xml:space="preserve"> ADDIN EN.CITE </w:instrText>
      </w:r>
      <w:r>
        <w:fldChar w:fldCharType="begin">
          <w:fldData xml:space="preserve">PEVuZE5vdGU+PENpdGU+PEF1dGhvcj5NaWxsZXI8L0F1dGhvcj48WWVhcj4yMDE2PC9ZZWFyPjxS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</w:fldData>
        </w:fldChar>
      </w:r>
      <w:r>
        <w:instrText xml:space="preserve"> ADDIN EN.CITE.DATA </w:instrText>
      </w:r>
      <w:r>
        <w:fldChar w:fldCharType="end"/>
      </w:r>
      <w:r>
        <w:fldChar w:fldCharType="separate"/>
      </w:r>
      <w:r>
        <w:rPr>
          <w:noProof/>
        </w:rPr>
        <w:t>(1)</w:t>
      </w:r>
      <w:r>
        <w:fldChar w:fldCharType="end"/>
      </w:r>
      <w:r>
        <w:t xml:space="preserve">. </w:t>
      </w:r>
    </w:p>
    <w:p w14:paraId="69613B05" w14:textId="77777777" w:rsidR="00AB7AD2" w:rsidRDefault="00AB7AD2" w:rsidP="004D4BE2">
      <w:pPr>
        <w:pStyle w:val="SMText"/>
      </w:pPr>
    </w:p>
    <w:p w14:paraId="01FD20D1" w14:textId="30DBD3E8" w:rsidR="00AB7AD2" w:rsidRPr="004057DC" w:rsidRDefault="00AB7AD2" w:rsidP="004D4BE2">
      <w:pPr>
        <w:pStyle w:val="SMText"/>
      </w:pPr>
      <w:r>
        <w:t>HCP sample</w:t>
      </w:r>
    </w:p>
    <w:p w14:paraId="025FFE36" w14:textId="3097CC81" w:rsidR="004E4B7F" w:rsidRDefault="004E4B7F" w:rsidP="004D4BE2">
      <w:pPr>
        <w:pStyle w:val="SMText"/>
      </w:pPr>
      <w:r>
        <w:t xml:space="preserve">T1w and T2 weighted (T2w) images were collected at the Washington University (St Louis, Missouri) on a 3T Siemens Skyra scanner using a standard 32-channel head coil </w:t>
      </w:r>
      <w:r>
        <w:fldChar w:fldCharType="begin">
          <w:fldData xml:space="preserve">PEVuZE5vdGU+PENpdGU+PEF1dGhvcj5WYW4gRXNzZW48L0F1dGhvcj48WWVhcj4yMDEzPC9ZZWFy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</w:fldData>
        </w:fldChar>
      </w:r>
      <w:r w:rsidR="00FB6DD3">
        <w:instrText xml:space="preserve"> ADDIN EN.CITE </w:instrText>
      </w:r>
      <w:r w:rsidR="00FB6DD3">
        <w:fldChar w:fldCharType="begin">
          <w:fldData xml:space="preserve">PEVuZE5vdGU+PENpdGU+PEF1dGhvcj5WYW4gRXNzZW48L0F1dGhvcj48WWVhcj4yMDEzPC9ZZWFy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</w:fldData>
        </w:fldChar>
      </w:r>
      <w:r w:rsidR="00FB6DD3">
        <w:instrText xml:space="preserve"> ADDIN EN.CITE.DATA </w:instrText>
      </w:r>
      <w:r w:rsidR="00FB6DD3">
        <w:fldChar w:fldCharType="end"/>
      </w:r>
      <w:r>
        <w:fldChar w:fldCharType="separate"/>
      </w:r>
      <w:r w:rsidR="00FB6DD3">
        <w:rPr>
          <w:noProof/>
        </w:rPr>
        <w:t>(4, 5)</w:t>
      </w:r>
      <w:r>
        <w:fldChar w:fldCharType="end"/>
      </w:r>
      <w:r>
        <w:t xml:space="preserve">. Two T1w images were acquired, each over 7 minutes and 40 seconds with a voxel size of 0.7x0.7x0.7mm, matrix/FOV of 224x224x224mm using a 3D MPRAGE sequence </w:t>
      </w:r>
      <w:r>
        <w:fldChar w:fldCharType="begin"/>
      </w:r>
      <w:r w:rsidR="00FB6DD3">
        <w:instrText xml:space="preserve"> ADDIN EN.CITE &lt;EndNote&gt;&lt;Cite&gt;&lt;Author&gt;Mugler&lt;/Author&gt;&lt;Year&gt;1990&lt;/Year&gt;&lt;RecNum&gt;1415&lt;/RecNum&gt;&lt;DisplayText&gt;(2)&lt;/DisplayText&gt;&lt;record&gt;&lt;rec-number&gt;1415&lt;/rec-number&gt;&lt;foreign-keys&gt;&lt;key app="EN" db-id="5af5x0twlz0eeoevdd3p2z08rdr2va5fsstx" timestamp="1509514380"&gt;1415&lt;/key&gt;&lt;/foreign-keys&gt;&lt;ref-type name="Journal Article"&gt;17&lt;/ref-type&gt;&lt;contributors&gt;&lt;authors&gt;&lt;author&gt;Mugler, J. P., 3rd&lt;/author&gt;&lt;author&gt;Brookeman, J. R.&lt;/author&gt;&lt;/authors&gt;&lt;/contributors&gt;&lt;auth-address&gt;Department of Radiology, University of Virginia School of Medicine, Charlottesville 22908.&lt;/auth-address&gt;&lt;titles&gt;&lt;title&gt;Three-dimensional magnetization-prepared rapid gradient-echo imaging (3D MP RAGE)&lt;/title&gt;&lt;secondary-title&gt;Magn Reson Med&lt;/secondary-title&gt;&lt;/titles&gt;&lt;periodical&gt;&lt;full-title&gt;Magn Reson Med&lt;/full-title&gt;&lt;/periodical&gt;&lt;pages&gt;152-7&lt;/pages&gt;&lt;volume&gt;15&lt;/volume&gt;&lt;number&gt;1&lt;/number&gt;&lt;keywords&gt;&lt;keyword&gt;Abdomen/anatomy &amp;amp; histology&lt;/keyword&gt;&lt;keyword&gt;Brain/anatomy &amp;amp; histology&lt;/keyword&gt;&lt;keyword&gt;Humans&lt;/keyword&gt;&lt;keyword&gt;Magnetic Resonance Imaging/*methods&lt;/keyword&gt;&lt;/keywords&gt;&lt;dates&gt;&lt;year&gt;1990&lt;/year&gt;&lt;pub-dates&gt;&lt;date&gt;Jul&lt;/date&gt;&lt;/pub-dates&gt;&lt;/dates&gt;&lt;isbn&gt;0740-3194 (Print)&amp;#xD;0740-3194 (Linking)&lt;/isbn&gt;&lt;accession-num&gt;2374495&lt;/accession-num&gt;&lt;urls&gt;&lt;related-urls&gt;&lt;url&gt;https://www.ncbi.nlm.nih.gov/pubmed/2374495&lt;/url&gt;&lt;/related-urls&gt;&lt;/urls&gt;&lt;/record&gt;&lt;/Cite&gt;&lt;/EndNote&gt;</w:instrText>
      </w:r>
      <w:r>
        <w:fldChar w:fldCharType="separate"/>
      </w:r>
      <w:r w:rsidR="00FB6DD3">
        <w:rPr>
          <w:noProof/>
        </w:rPr>
        <w:t>(2)</w:t>
      </w:r>
      <w:r>
        <w:fldChar w:fldCharType="end"/>
      </w:r>
      <w:r>
        <w:t xml:space="preserve">, TR/TE/TI=2400/2.14/1000ms, flip angle 8degrees, R=2, sagittal orientation of slice acquisition </w:t>
      </w:r>
      <w:r>
        <w:fldChar w:fldCharType="begin">
          <w:fldData xml:space="preserve">PEVuZE5vdGU+PENpdGU+PEF1dGhvcj5HbGFzc2VyPC9BdXRob3I+PFllYXI+MjAxMzwvWWVhcj48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=
</w:fldData>
        </w:fldChar>
      </w:r>
      <w:r w:rsidR="00FB6DD3">
        <w:instrText xml:space="preserve"> ADDIN EN.CITE </w:instrText>
      </w:r>
      <w:r w:rsidR="00FB6DD3">
        <w:fldChar w:fldCharType="begin">
          <w:fldData xml:space="preserve">PEVuZE5vdGU+PENpdGU+PEF1dGhvcj5HbGFzc2VyPC9BdXRob3I+PFllYXI+MjAxMzwvWWVhcj48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=
</w:fldData>
        </w:fldChar>
      </w:r>
      <w:r w:rsidR="00FB6DD3">
        <w:instrText xml:space="preserve"> ADDIN EN.CITE.DATA </w:instrText>
      </w:r>
      <w:r w:rsidR="00FB6DD3">
        <w:fldChar w:fldCharType="end"/>
      </w:r>
      <w:r>
        <w:fldChar w:fldCharType="separate"/>
      </w:r>
      <w:r w:rsidR="00FB6DD3">
        <w:rPr>
          <w:noProof/>
        </w:rPr>
        <w:t>(6)</w:t>
      </w:r>
      <w:r>
        <w:fldChar w:fldCharType="end"/>
      </w:r>
      <w:r>
        <w:t xml:space="preserve">. Similarly, two T2w images were acquired over 8:24 min each, voxel size 0.7x0.7x0.7mm, matrix of 224x224x224mm, 3DSPACE sequence </w:t>
      </w:r>
      <w:r>
        <w:fldChar w:fldCharType="begin"/>
      </w:r>
      <w:r w:rsidR="00FB6DD3">
        <w:instrText xml:space="preserve"> ADDIN EN.CITE &lt;EndNote&gt;&lt;Cite&gt;&lt;Author&gt;Mugler&lt;/Author&gt;&lt;Year&gt;2000&lt;/Year&gt;&lt;RecNum&gt;1416&lt;/RecNum&gt;&lt;DisplayText&gt;(3)&lt;/DisplayText&gt;&lt;record&gt;&lt;rec-number&gt;1416&lt;/rec-number&gt;&lt;foreign-keys&gt;&lt;key app="EN" db-id="5af5x0twlz0eeoevdd3p2z08rdr2va5fsstx" timestamp="1509515384"&gt;1416&lt;/key&gt;&lt;/foreign-keys&gt;&lt;ref-type name="Journal Article"&gt;17&lt;/ref-type&gt;&lt;contributors&gt;&lt;authors&gt;&lt;author&gt;Mugler, J. P., 3rd&lt;/author&gt;&lt;author&gt;Bao, S.&lt;/author&gt;&lt;author&gt;Mulkern, R. V.&lt;/author&gt;&lt;author&gt;Guttmann, C. R.&lt;/author&gt;&lt;author&gt;Robertson, R. L.&lt;/author&gt;&lt;author&gt;Jolesz, F. A.&lt;/author&gt;&lt;author&gt;Brookeman, J. R.&lt;/author&gt;&lt;/authors&gt;&lt;/contributors&gt;&lt;auth-address&gt;Dept of Radiology, University of Virginia School of Medicine, Charlottesville, VA 22908, USA. jpm7r@virginia.edu&lt;/auth-address&gt;&lt;titles&gt;&lt;title&gt;Optimized single-slab three-dimensional spin-echo MR imaging of the brain&lt;/title&gt;&lt;secondary-title&gt;Radiology&lt;/secondary-title&gt;&lt;/titles&gt;&lt;periodical&gt;&lt;full-title&gt;Radiology&lt;/full-title&gt;&lt;/periodical&gt;&lt;pages&gt;891-9&lt;/pages&gt;&lt;volume&gt;216&lt;/volume&gt;&lt;number&gt;3&lt;/number&gt;&lt;keywords&gt;&lt;keyword&gt;Artifacts&lt;/keyword&gt;&lt;keyword&gt;Brain/*anatomy &amp;amp; histology&lt;/keyword&gt;&lt;keyword&gt;Computer Simulation&lt;/keyword&gt;&lt;keyword&gt;*Echo-Planar Imaging&lt;/keyword&gt;&lt;keyword&gt;Humans&lt;/keyword&gt;&lt;keyword&gt;*Image Enhancement&lt;/keyword&gt;&lt;keyword&gt;*Image Processing, Computer-Assisted&lt;/keyword&gt;&lt;keyword&gt;*Magnetic Resonance Imaging&lt;/keyword&gt;&lt;keyword&gt;Software&lt;/keyword&gt;&lt;/keywords&gt;&lt;dates&gt;&lt;year&gt;2000&lt;/year&gt;&lt;pub-dates&gt;&lt;date&gt;Sep&lt;/date&gt;&lt;/pub-dates&gt;&lt;/dates&gt;&lt;isbn&gt;0033-8419 (Print)&amp;#xD;0033-8419 (Linking)&lt;/isbn&gt;&lt;accession-num&gt;10966728&lt;/accession-num&gt;&lt;urls&gt;&lt;related-urls&gt;&lt;url&gt;https://www.ncbi.nlm.nih.gov/pubmed/10966728&lt;/url&gt;&lt;/related-urls&gt;&lt;/urls&gt;&lt;electronic-resource-num&gt;10.1148/radiology.216.3.r00au46891&lt;/electronic-resource-num&gt;&lt;/record&gt;&lt;/Cite&gt;&lt;/EndNote&gt;</w:instrText>
      </w:r>
      <w:r>
        <w:fldChar w:fldCharType="separate"/>
      </w:r>
      <w:r w:rsidR="00FB6DD3">
        <w:rPr>
          <w:noProof/>
        </w:rPr>
        <w:t>(3)</w:t>
      </w:r>
      <w:r>
        <w:fldChar w:fldCharType="end"/>
      </w:r>
      <w:r>
        <w:t xml:space="preserve">, sagittal orientation, R=2, TR/TE=3200/565, no fat suppression pulse. </w:t>
      </w:r>
    </w:p>
    <w:p w14:paraId="506A724B" w14:textId="73864DB5" w:rsidR="00AB7AD2" w:rsidRDefault="00AB7AD2" w:rsidP="004D4BE2">
      <w:pPr>
        <w:pStyle w:val="SMText"/>
      </w:pPr>
    </w:p>
    <w:p w14:paraId="52221E9C" w14:textId="77777777" w:rsidR="00AB7AD2" w:rsidRDefault="00AB7AD2" w:rsidP="001748D9">
      <w:pPr>
        <w:spacing w:line="480" w:lineRule="auto"/>
      </w:pPr>
    </w:p>
    <w:p w14:paraId="1FA7EC3B" w14:textId="6CF4665C" w:rsidR="001748D9" w:rsidRDefault="001748D9">
      <w:pPr>
        <w:rPr>
          <w:u w:val="words"/>
        </w:rPr>
      </w:pPr>
      <w:r>
        <w:br w:type="page"/>
      </w:r>
    </w:p>
    <w:p w14:paraId="70E82ED8" w14:textId="0556843E" w:rsidR="00AA1156" w:rsidRDefault="00B256E5" w:rsidP="003D279F">
      <w:pPr>
        <w:pStyle w:val="SMHeading"/>
      </w:pPr>
      <w:bookmarkStart w:id="4" w:name="_Toc39077817"/>
      <w:r>
        <w:lastRenderedPageBreak/>
        <w:t>Appendix S2</w:t>
      </w:r>
      <w:r w:rsidR="00AA1156" w:rsidRPr="009F5242">
        <w:t>:</w:t>
      </w:r>
      <w:r w:rsidR="008624E2">
        <w:t xml:space="preserve"> </w:t>
      </w:r>
      <w:r w:rsidR="007F54E5">
        <w:t>Summary of i</w:t>
      </w:r>
      <w:r w:rsidR="008624E2">
        <w:t>mage processing and</w:t>
      </w:r>
      <w:r w:rsidR="00AA1156" w:rsidRPr="009F5242">
        <w:t xml:space="preserve"> QC</w:t>
      </w:r>
      <w:bookmarkEnd w:id="3"/>
      <w:bookmarkEnd w:id="4"/>
    </w:p>
    <w:p w14:paraId="752DB03D" w14:textId="77777777" w:rsidR="004E645B" w:rsidRDefault="004E645B" w:rsidP="00157CD0">
      <w:pPr>
        <w:pStyle w:val="SMSubheading"/>
        <w:spacing w:line="276" w:lineRule="auto"/>
      </w:pPr>
    </w:p>
    <w:p w14:paraId="16DF6535" w14:textId="356F408C" w:rsidR="00F22CE1" w:rsidRPr="003D279F" w:rsidRDefault="00593285" w:rsidP="003D279F">
      <w:pPr>
        <w:pStyle w:val="SMSubheading"/>
      </w:pPr>
      <w:r w:rsidRPr="003D279F">
        <w:t xml:space="preserve">Exclusion </w:t>
      </w:r>
      <w:r w:rsidR="007B298E" w:rsidRPr="003D279F">
        <w:t>due to</w:t>
      </w:r>
      <w:r w:rsidRPr="003D279F">
        <w:t xml:space="preserve"> </w:t>
      </w:r>
      <w:r w:rsidR="000C152F" w:rsidRPr="003D279F">
        <w:t xml:space="preserve">MRI </w:t>
      </w:r>
      <w:r w:rsidRPr="003D279F">
        <w:t>processing</w:t>
      </w:r>
      <w:r w:rsidR="007B298E" w:rsidRPr="003D279F">
        <w:t xml:space="preserve"> in the</w:t>
      </w:r>
      <w:r w:rsidRPr="003D279F">
        <w:t xml:space="preserve"> UKB</w:t>
      </w:r>
    </w:p>
    <w:p w14:paraId="27B2369F" w14:textId="7504C1A8" w:rsidR="00F22CE1" w:rsidRDefault="00F22CE1" w:rsidP="00593285">
      <w:pPr>
        <w:spacing w:line="276" w:lineRule="auto"/>
        <w:ind w:firstLine="720"/>
        <w:rPr>
          <w:color w:val="000000" w:themeColor="text1"/>
        </w:rPr>
      </w:pPr>
      <w:r>
        <w:t xml:space="preserve">At the time of download (July 2017), T1w images were available for 10,102 participants of the UK Biobank (UKB) project. None of the participants had withdrawn consent after the data was collected. We excluded 175 participants with T1w images labelled as unusable by the UKB, leaving 9,928 MRI scans to process. T2 FLAIR images were available for 9,755 of those. The FreeSurfer processing failed or did not complete within 48 hours for a handful of participants: 37 for cortical processing, 19 for subcortical, including 17 for whom both processing failed. For simplicity, we chose not to re-run image processing on these participants as their exclusion should have a minimal impact on the results obtained from the full sample. Excluded individuals are described in </w:t>
      </w:r>
      <w:r>
        <w:rPr>
          <w:b/>
        </w:rPr>
        <w:t>Dataset S1</w:t>
      </w:r>
      <w:r>
        <w:t xml:space="preserve">. Our final sample comprised 9,890 participants with usable cortical data, 9,908 with subcortical data and 9,888 with both cortical and subcortical data. </w:t>
      </w:r>
      <w:r w:rsidRPr="004268E3">
        <w:rPr>
          <w:color w:val="000000" w:themeColor="text1"/>
        </w:rPr>
        <w:t xml:space="preserve">This </w:t>
      </w:r>
      <w:r>
        <w:rPr>
          <w:color w:val="000000" w:themeColor="text1"/>
        </w:rPr>
        <w:t xml:space="preserve">sample consisted of 9,888 adults aged 62.5 on average (SD=7.5, range 44.6–79.6) and comprised 52.4% of female participants. We </w:t>
      </w:r>
      <w:r w:rsidR="002E74A7">
        <w:rPr>
          <w:color w:val="000000" w:themeColor="text1"/>
        </w:rPr>
        <w:t xml:space="preserve">further </w:t>
      </w:r>
      <w:r>
        <w:rPr>
          <w:color w:val="000000" w:themeColor="text1"/>
        </w:rPr>
        <w:t>excluded 391 participants with extreme brains (outliers) or likely to have a large effect on the analyses</w:t>
      </w:r>
      <w:r w:rsidR="000C152F">
        <w:rPr>
          <w:color w:val="000000" w:themeColor="text1"/>
        </w:rPr>
        <w:t xml:space="preserve"> (</w:t>
      </w:r>
      <w:r w:rsidR="000C152F" w:rsidRPr="000C152F">
        <w:rPr>
          <w:b/>
          <w:color w:val="000000" w:themeColor="text1"/>
        </w:rPr>
        <w:t>see below for details</w:t>
      </w:r>
      <w:r w:rsidR="002E74A7">
        <w:rPr>
          <w:b/>
          <w:color w:val="000000" w:themeColor="text1"/>
        </w:rPr>
        <w:t xml:space="preserve"> about QC</w:t>
      </w:r>
      <w:r w:rsidR="000C152F">
        <w:rPr>
          <w:color w:val="000000" w:themeColor="text1"/>
        </w:rPr>
        <w:t>)</w:t>
      </w:r>
      <w:r w:rsidR="00593285">
        <w:rPr>
          <w:color w:val="000000" w:themeColor="text1"/>
        </w:rPr>
        <w:t>.</w:t>
      </w:r>
    </w:p>
    <w:p w14:paraId="0568CFB9" w14:textId="139E1EFD" w:rsidR="00206392" w:rsidRDefault="00206392" w:rsidP="00C004C1">
      <w:pPr>
        <w:spacing w:line="276" w:lineRule="auto"/>
        <w:ind w:firstLine="720"/>
      </w:pPr>
      <w:r>
        <w:t xml:space="preserve">Replication data set was downloaded in May 2018 and consisted in an additional </w:t>
      </w:r>
      <w:r w:rsidRPr="00E9008E">
        <w:rPr>
          <w:lang w:val="cs-CZ"/>
        </w:rPr>
        <w:t>4,942</w:t>
      </w:r>
      <w:r>
        <w:rPr>
          <w:lang w:val="cs-CZ"/>
        </w:rPr>
        <w:t xml:space="preserve"> participants with a T1w image. Image processing and phenotype selection were identical to that of the discovery sample. This led to the exclusion of </w:t>
      </w:r>
      <w:r w:rsidRPr="00DC6EB2">
        <w:t>381</w:t>
      </w:r>
      <w:r>
        <w:t xml:space="preserve"> participants whose processing failed and </w:t>
      </w:r>
      <w:r w:rsidRPr="00C815B6">
        <w:t>238</w:t>
      </w:r>
      <w:r>
        <w:t xml:space="preserve"> excluded from QC</w:t>
      </w:r>
      <w:r w:rsidR="007D21CA">
        <w:t xml:space="preserve"> (</w:t>
      </w:r>
      <w:r w:rsidR="007D21CA" w:rsidRPr="007D21CA">
        <w:rPr>
          <w:b/>
        </w:rPr>
        <w:t>details below</w:t>
      </w:r>
      <w:r w:rsidR="007D21CA">
        <w:t>)</w:t>
      </w:r>
      <w:r>
        <w:t xml:space="preserve">. See </w:t>
      </w:r>
      <w:r w:rsidRPr="00EC2143">
        <w:rPr>
          <w:b/>
        </w:rPr>
        <w:t>D</w:t>
      </w:r>
      <w:r>
        <w:rPr>
          <w:b/>
        </w:rPr>
        <w:t>ataset S1</w:t>
      </w:r>
      <w:r>
        <w:rPr>
          <w:color w:val="000000" w:themeColor="text1"/>
        </w:rPr>
        <w:t xml:space="preserve"> </w:t>
      </w:r>
      <w:r>
        <w:t>for a full description of replication participants (final, QCed and failed processing) in addition to a comparison of the discovery and replication samples.</w:t>
      </w:r>
    </w:p>
    <w:p w14:paraId="7AE633C5" w14:textId="77777777" w:rsidR="00F22CE1" w:rsidRPr="009F5242" w:rsidRDefault="00F22CE1" w:rsidP="00157CD0">
      <w:pPr>
        <w:pStyle w:val="SMSubheading"/>
        <w:spacing w:line="276" w:lineRule="auto"/>
      </w:pPr>
    </w:p>
    <w:p w14:paraId="1908B9F6" w14:textId="77777777" w:rsidR="00AA1156" w:rsidRPr="009F5242" w:rsidRDefault="00AA1156" w:rsidP="003D279F">
      <w:pPr>
        <w:pStyle w:val="SMSubheading"/>
      </w:pPr>
      <w:bookmarkStart w:id="5" w:name="_Toc2268040"/>
      <w:bookmarkStart w:id="6" w:name="_Toc39076228"/>
      <w:r w:rsidRPr="009F5242">
        <w:t>Automated quality control based on the BRM</w:t>
      </w:r>
      <w:bookmarkEnd w:id="5"/>
      <w:bookmarkEnd w:id="6"/>
    </w:p>
    <w:p w14:paraId="7ED2CC0F" w14:textId="77777777" w:rsidR="00AA1156" w:rsidRPr="009F5242" w:rsidRDefault="00AA1156" w:rsidP="00157CD0">
      <w:pPr>
        <w:spacing w:line="276" w:lineRule="auto"/>
        <w:ind w:firstLine="720"/>
      </w:pPr>
      <w:r w:rsidRPr="009F5242">
        <w:t>The standards in imaging are to perform a visual QC of the processed images following a (mostly) automated pipeline. For example, the ENIGMA protocol recommends checking participants with outlying measurements but also requires a visual QC of each scan to control the cortical and subcortical parcellation (</w:t>
      </w:r>
      <w:hyperlink r:id="rId10" w:history="1">
        <w:r w:rsidRPr="009F5242">
          <w:rPr>
            <w:rStyle w:val="Hyperlink"/>
          </w:rPr>
          <w:t>http://enigma.ini.usc.edu/protocols/imaging-protocols/)</w:t>
        </w:r>
      </w:hyperlink>
      <w:r w:rsidRPr="009F5242">
        <w:t xml:space="preserve">. This may prove extremely time consuming, especially on large samples such as the UKB that were not available when the ENIGMA pipeline was created. </w:t>
      </w:r>
    </w:p>
    <w:p w14:paraId="77EB5667" w14:textId="4F32C9D8" w:rsidR="00AA1156" w:rsidRPr="009F5242" w:rsidRDefault="00AA1156" w:rsidP="00157CD0">
      <w:pPr>
        <w:spacing w:line="276" w:lineRule="auto"/>
        <w:ind w:firstLine="720"/>
        <w:rPr>
          <w:color w:val="FF0000"/>
        </w:rPr>
      </w:pPr>
      <w:r w:rsidRPr="009F5242">
        <w:t>Here, we propose to utilise the information contained in the BRMs to perform QC. We excluded participants showing extreme values on the diagonals of the BRMs (diagonal&gt;2.5, we</w:t>
      </w:r>
      <w:r w:rsidR="00596276">
        <w:t xml:space="preserve"> did not observe any heavy left, see </w:t>
      </w:r>
      <w:r w:rsidR="00A279D9" w:rsidRPr="009F5242">
        <w:rPr>
          <w:b/>
        </w:rPr>
        <w:t>Appendix S</w:t>
      </w:r>
      <w:r w:rsidR="00596276">
        <w:rPr>
          <w:b/>
        </w:rPr>
        <w:t>4</w:t>
      </w:r>
      <w:r w:rsidRPr="009F5242">
        <w:t xml:space="preserve">). In addition, we excluded individuals </w:t>
      </w:r>
      <w:r w:rsidR="007343AC">
        <w:t>with outlying off-diagonal elements</w:t>
      </w:r>
      <w:r w:rsidRPr="009F5242">
        <w:t xml:space="preserve"> as they could confound our variance component analyses. We took the average of the BRM elements (in absolute value) for each individual (i.e. average of ith row of the BRM for the ith individual) and excluded participants with a statistic more that 4SD away from the mean. We reported the histograms of BRM diagonals and off-diagonals before and after QC (</w:t>
      </w:r>
      <w:r w:rsidR="00AE3A63" w:rsidRPr="009F5242">
        <w:rPr>
          <w:b/>
        </w:rPr>
        <w:t>Appendix S</w:t>
      </w:r>
      <w:r w:rsidR="00282B27">
        <w:rPr>
          <w:b/>
        </w:rPr>
        <w:t>4</w:t>
      </w:r>
      <w:r w:rsidRPr="009F5242">
        <w:t>)</w:t>
      </w:r>
      <w:r w:rsidRPr="009F5242">
        <w:rPr>
          <w:color w:val="000000" w:themeColor="text1"/>
        </w:rPr>
        <w:t xml:space="preserve">. The arbitrary cut-off for the BRM diagonal (&gt;2.5) was determined from the HCP sample on which we had performed visual QC as per ENIGMA protocols </w:t>
      </w:r>
      <w:r w:rsidRPr="009F5242">
        <w:t>(</w:t>
      </w:r>
      <w:hyperlink r:id="rId11" w:history="1">
        <w:r w:rsidRPr="009F5242">
          <w:rPr>
            <w:rStyle w:val="Hyperlink"/>
          </w:rPr>
          <w:t>http://enigma.ini.usc.edu/protocols/imaging-protocols/</w:t>
        </w:r>
      </w:hyperlink>
      <w:r w:rsidRPr="009F5242">
        <w:t>)</w:t>
      </w:r>
      <w:r w:rsidRPr="009F5242">
        <w:rPr>
          <w:color w:val="000000" w:themeColor="text1"/>
        </w:rPr>
        <w:t xml:space="preserve">. </w:t>
      </w:r>
    </w:p>
    <w:p w14:paraId="1A5EB078" w14:textId="3A1988F1" w:rsidR="00AA1156" w:rsidRPr="009F5242" w:rsidRDefault="00AA1156" w:rsidP="00157CD0">
      <w:pPr>
        <w:spacing w:line="276" w:lineRule="auto"/>
      </w:pPr>
      <w:r w:rsidRPr="009F5242">
        <w:lastRenderedPageBreak/>
        <w:t>We applied the same level of QC in the UKB sample but could not compare our approach to visual QC exclusion due to the size of the dataset. Instead, we describe the participants excluded due to failed processing or QC, to check if their exclusion may impact the results presented</w:t>
      </w:r>
      <w:r w:rsidR="008A5F53">
        <w:t xml:space="preserve"> (</w:t>
      </w:r>
      <w:r w:rsidR="008A5F53" w:rsidRPr="008A5F53">
        <w:rPr>
          <w:b/>
        </w:rPr>
        <w:t>Dataset S1</w:t>
      </w:r>
      <w:r w:rsidR="008A5F53">
        <w:t>)</w:t>
      </w:r>
      <w:r w:rsidRPr="009F5242">
        <w:t xml:space="preserve">. </w:t>
      </w:r>
    </w:p>
    <w:p w14:paraId="7370D96D" w14:textId="77777777" w:rsidR="00AA1156" w:rsidRPr="009F5242" w:rsidRDefault="00AA1156" w:rsidP="002562DE">
      <w:pPr>
        <w:pStyle w:val="SMText"/>
      </w:pPr>
    </w:p>
    <w:p w14:paraId="4B52294D" w14:textId="77777777" w:rsidR="00AA1156" w:rsidRPr="009F5242" w:rsidRDefault="00AA1156" w:rsidP="003D279F">
      <w:pPr>
        <w:pStyle w:val="SMSubheading"/>
      </w:pPr>
      <w:bookmarkStart w:id="7" w:name="_Toc2268041"/>
      <w:bookmarkStart w:id="8" w:name="_Toc39076229"/>
      <w:r w:rsidRPr="009F5242">
        <w:t>Comparison of visual vs. BRM-based QC approaches in the HCP sample</w:t>
      </w:r>
      <w:bookmarkEnd w:id="7"/>
      <w:bookmarkEnd w:id="8"/>
    </w:p>
    <w:p w14:paraId="2A074ECF" w14:textId="31B9F23B" w:rsidR="00AA1156" w:rsidRPr="009F5242" w:rsidRDefault="00AA1156" w:rsidP="00157CD0">
      <w:pPr>
        <w:spacing w:line="276" w:lineRule="auto"/>
      </w:pPr>
      <w:r w:rsidRPr="009F5242">
        <w:t xml:space="preserve">A total of twenty-four participants were excluded in our QC step based on the diagonal values (&gt;2.5) or </w:t>
      </w:r>
      <w:r w:rsidR="00C825EE">
        <w:t>outlying</w:t>
      </w:r>
      <w:r w:rsidRPr="009F5242">
        <w:t xml:space="preserve"> </w:t>
      </w:r>
      <w:r w:rsidR="00C825EE">
        <w:t>off-diagonal element</w:t>
      </w:r>
      <w:r w:rsidR="00B93DC4">
        <w:t>s in the</w:t>
      </w:r>
      <w:r w:rsidRPr="009F5242">
        <w:t xml:space="preserve"> BRM. Twenty-two participants were flagged using each of the BRM QC criteria. More importantly, 20 outlying individuals were flagged by both BRM criteria. Thus, participants with outlying brains, as indicated by large BRM diagonal </w:t>
      </w:r>
      <w:r w:rsidR="00E62A33">
        <w:t>values</w:t>
      </w:r>
      <w:r w:rsidRPr="009F5242">
        <w:t xml:space="preserve"> tended to exhibit outlying </w:t>
      </w:r>
      <w:r w:rsidR="00E62A33">
        <w:t>off-diagonal values (</w:t>
      </w:r>
      <w:r w:rsidR="007D24EC">
        <w:t xml:space="preserve">i.e. </w:t>
      </w:r>
      <w:bookmarkStart w:id="9" w:name="_GoBack"/>
      <w:bookmarkEnd w:id="9"/>
      <w:r w:rsidR="005627CC">
        <w:t xml:space="preserve">brain structure </w:t>
      </w:r>
      <w:r w:rsidR="00E62A33">
        <w:t>similarities)</w:t>
      </w:r>
      <w:r w:rsidRPr="009F5242">
        <w:t xml:space="preserve"> with other individuals, potentially causing unstable estimates in variance component analyses. </w:t>
      </w:r>
    </w:p>
    <w:p w14:paraId="75671AE3" w14:textId="77777777" w:rsidR="00AA1156" w:rsidRPr="009F5242" w:rsidRDefault="00AA1156" w:rsidP="00157CD0">
      <w:pPr>
        <w:spacing w:line="276" w:lineRule="auto"/>
      </w:pPr>
      <w:r w:rsidRPr="009F5242">
        <w:t xml:space="preserve">Out of the 24 individuals excluded in our data driven QC, 14 had also been flagged using the ENIGMA visual QC protocol: 3 were fully excluded for incorrect cortical reconstruction, 7 had an incorrectly segmented hippocampus and 7 others failed visual QC for 3+ cortical regions. Finally, our data driven QC did not identify some individuals flagged using the ENIGMA visual QC: 4 with incorrect hippocampal reconstruction and 108 with incorrect parcellation of the cingulate cortex. The case of the cingulate parcellation is highlighted in the ENIGMA QC protocols as its boundary with regions in the frontal cortex are often misplaced in FreeSurfer. However, this should not be a problem when working at a vertex level as the cortical ribbon remains well segmented, and this may be why these individuals are not identified by our QC approach. </w:t>
      </w:r>
    </w:p>
    <w:p w14:paraId="4F2894A0" w14:textId="77777777" w:rsidR="00A279D9" w:rsidRPr="009F5242" w:rsidRDefault="00A279D9" w:rsidP="00157CD0">
      <w:pPr>
        <w:spacing w:line="276" w:lineRule="auto"/>
      </w:pPr>
    </w:p>
    <w:p w14:paraId="0F7F5F71" w14:textId="77777777" w:rsidR="00AA1156" w:rsidRPr="009F5242" w:rsidRDefault="00AA1156" w:rsidP="002562DE">
      <w:pPr>
        <w:pStyle w:val="SMSubheading"/>
      </w:pPr>
      <w:bookmarkStart w:id="10" w:name="_Toc2268042"/>
      <w:bookmarkStart w:id="11" w:name="_Toc39076230"/>
      <w:r w:rsidRPr="009F5242">
        <w:t>Description of excluded participants in the UKB</w:t>
      </w:r>
      <w:bookmarkEnd w:id="10"/>
      <w:bookmarkEnd w:id="11"/>
    </w:p>
    <w:p w14:paraId="247D37F6" w14:textId="7538C517" w:rsidR="00AA1156" w:rsidRPr="009F5242" w:rsidRDefault="00AA1156" w:rsidP="00157CD0">
      <w:pPr>
        <w:spacing w:line="276" w:lineRule="auto"/>
        <w:ind w:firstLine="720"/>
      </w:pPr>
      <w:r w:rsidRPr="009F5242">
        <w:t>We report the mean (SD) or % of each answer (for qualitative variables) for all the phenotypes considered from the UKB (</w:t>
      </w:r>
      <w:r w:rsidR="00A279D9" w:rsidRPr="009F5242">
        <w:rPr>
          <w:b/>
        </w:rPr>
        <w:t>Dataset S1</w:t>
      </w:r>
      <w:r w:rsidRPr="009F5242">
        <w:t xml:space="preserve">) and compare the mean and variances between included and excluded participants. We used a conservative Bonferroni significance threshold of 1e-4 to account for the number of tests. </w:t>
      </w:r>
    </w:p>
    <w:p w14:paraId="72D89DE6" w14:textId="2585C2C6" w:rsidR="00AA1156" w:rsidRPr="009F5242" w:rsidRDefault="00AA1156" w:rsidP="00157CD0">
      <w:pPr>
        <w:spacing w:line="276" w:lineRule="auto"/>
        <w:ind w:firstLine="720"/>
      </w:pPr>
      <w:r w:rsidRPr="009F5242">
        <w:t>The participants we excluded (either for unusable T1, or QC) were on average more than 2.7 years older than the individuals used in the analysis (p-value&lt;3.3e-7) and men were over-represented (62% of excluded were men vs. 47%, p-value&lt;1.8e-5). In addition, excluded individuals were more variable in term of digit matching reaction time, dried fruit intake and exposure to passive smoking. They were less variable than included participants in regard to their basophil percentages (</w:t>
      </w:r>
      <w:r w:rsidR="00A279D9" w:rsidRPr="009F5242">
        <w:rPr>
          <w:b/>
        </w:rPr>
        <w:t>Dataset</w:t>
      </w:r>
      <w:r w:rsidR="00325940" w:rsidRPr="009F5242">
        <w:rPr>
          <w:b/>
        </w:rPr>
        <w:t xml:space="preserve"> S</w:t>
      </w:r>
      <w:r w:rsidR="00A279D9" w:rsidRPr="009F5242">
        <w:rPr>
          <w:b/>
        </w:rPr>
        <w:t>1</w:t>
      </w:r>
      <w:r w:rsidRPr="009F5242">
        <w:rPr>
          <w:b/>
        </w:rPr>
        <w:t>)</w:t>
      </w:r>
      <w:r w:rsidRPr="009F5242">
        <w:t xml:space="preserve">. </w:t>
      </w:r>
    </w:p>
    <w:p w14:paraId="7B2E6FF8" w14:textId="77777777" w:rsidR="00AA1156" w:rsidRPr="009F5242" w:rsidRDefault="00AA1156" w:rsidP="00157CD0">
      <w:pPr>
        <w:spacing w:line="276" w:lineRule="auto"/>
        <w:ind w:firstLine="720"/>
      </w:pPr>
      <w:r w:rsidRPr="009F5242">
        <w:t xml:space="preserve">Individuals with unusable T1 reported a smaller amount of passive smoking at home (0.001 days a week vs. 0.2, p-value=4.7e-9). They were also less variable than individuals included in the analysis in term of their depression scores.  </w:t>
      </w:r>
    </w:p>
    <w:p w14:paraId="3F8A8131" w14:textId="77777777" w:rsidR="00AA1156" w:rsidRPr="009F5242" w:rsidRDefault="00AA1156" w:rsidP="00157CD0">
      <w:pPr>
        <w:spacing w:line="276" w:lineRule="auto"/>
        <w:ind w:firstLine="720"/>
      </w:pPr>
      <w:r w:rsidRPr="009F5242">
        <w:t xml:space="preserve"> On the other hand, individuals excluded from QC were 10% less performant as the digit matching task than included participants (smaller number of correct matches or attempted matches, greater reaction time, p-value&lt;4.8e-7). They also were more likely to be diabetics (10% in QCed participants vs. 5%, p-value=1.e-5) and had a reduced acceleration force (-2.4m/s-1, p-value=3.5e-5) as well as greater waist circumference (+3.1cm, p-value=7.0e-7). In addition, the individuals QCed out of the analyses had a greater ICV, </w:t>
      </w:r>
      <w:r w:rsidRPr="009F5242">
        <w:lastRenderedPageBreak/>
        <w:t xml:space="preserve">smaller grey matter volume, hippocampus volumes or cortical thickness. More importantly excluded individuals exhibited much greater variances in all brain measurements which suggests imperfect/failed processing. </w:t>
      </w:r>
    </w:p>
    <w:p w14:paraId="3F8B17A2" w14:textId="77777777" w:rsidR="00AA1156" w:rsidRPr="009F5242" w:rsidRDefault="00AA1156" w:rsidP="00157CD0">
      <w:pPr>
        <w:spacing w:line="276" w:lineRule="auto"/>
        <w:ind w:firstLine="720"/>
      </w:pPr>
    </w:p>
    <w:p w14:paraId="56166BBB" w14:textId="77777777" w:rsidR="00AA1156" w:rsidRPr="009F5242" w:rsidRDefault="00AA1156" w:rsidP="002562DE">
      <w:pPr>
        <w:pStyle w:val="SMSubheading"/>
      </w:pPr>
      <w:bookmarkStart w:id="12" w:name="_Toc2268043"/>
      <w:bookmarkStart w:id="13" w:name="_Toc39076231"/>
      <w:r w:rsidRPr="009F5242">
        <w:t>Sample description HCP</w:t>
      </w:r>
      <w:bookmarkEnd w:id="12"/>
      <w:bookmarkEnd w:id="13"/>
    </w:p>
    <w:p w14:paraId="352FC285" w14:textId="0F482BB9" w:rsidR="00AA1156" w:rsidRPr="009F5242" w:rsidRDefault="00AA1156" w:rsidP="00157CD0">
      <w:pPr>
        <w:spacing w:line="276" w:lineRule="auto"/>
        <w:ind w:firstLine="720"/>
        <w:rPr>
          <w:color w:val="000000" w:themeColor="text1"/>
        </w:rPr>
      </w:pPr>
      <w:r w:rsidRPr="009F5242">
        <w:rPr>
          <w:color w:val="000000" w:themeColor="text1"/>
        </w:rPr>
        <w:t>Similar to the results in the UKB, HCP participants excluded by QC showed a significantly greater variance in brain measurements than included participants (</w:t>
      </w:r>
      <w:r w:rsidR="008D063D" w:rsidRPr="009F5242">
        <w:rPr>
          <w:b/>
          <w:color w:val="000000" w:themeColor="text1"/>
        </w:rPr>
        <w:t>Dataset S2</w:t>
      </w:r>
      <w:r w:rsidRPr="009F5242">
        <w:rPr>
          <w:color w:val="000000" w:themeColor="text1"/>
        </w:rPr>
        <w:t xml:space="preserve">). This further validates our QC approach, suggesting that the participants QCed out exhibit outlying brains, some due to failure of the MRI processing pipeline.   </w:t>
      </w:r>
    </w:p>
    <w:p w14:paraId="04463D24" w14:textId="77777777" w:rsidR="00AA1156" w:rsidRPr="009F5242" w:rsidRDefault="00AA1156" w:rsidP="00157CD0">
      <w:pPr>
        <w:spacing w:line="276" w:lineRule="auto"/>
        <w:ind w:firstLine="720"/>
        <w:rPr>
          <w:color w:val="000000"/>
        </w:rPr>
      </w:pPr>
      <w:r w:rsidRPr="009F5242">
        <w:rPr>
          <w:color w:val="000000" w:themeColor="text1"/>
        </w:rPr>
        <w:t xml:space="preserve">In addition, excluded participants differed (p-value&lt;1e-4) on some aspects of cognition: </w:t>
      </w:r>
      <w:r w:rsidRPr="009F5242">
        <w:rPr>
          <w:color w:val="000000"/>
        </w:rPr>
        <w:t xml:space="preserve">delay discounting $200 at 5 years (smaller mean and variance), spatial orientation (total positions; greater variance) and sustained attention (longest run non-response; smaller variance), depression scores (smaller mean and variance). </w:t>
      </w:r>
    </w:p>
    <w:p w14:paraId="15A432DF" w14:textId="0FFDD8CF" w:rsidR="00AA1156" w:rsidRPr="009F5242" w:rsidRDefault="00AA1156" w:rsidP="00157CD0">
      <w:pPr>
        <w:spacing w:line="276" w:lineRule="auto"/>
        <w:ind w:firstLine="720"/>
        <w:rPr>
          <w:color w:val="000000"/>
        </w:rPr>
      </w:pPr>
      <w:r w:rsidRPr="009F5242">
        <w:rPr>
          <w:color w:val="000000"/>
        </w:rPr>
        <w:t>The similarities between excluded participants in the UKB and HCP (e.g. depression scores or cognition) are intriguing. We hypothesise that these phenotypes may be associated with greater level of movement in the scanner leading to lower image quality and failed processing. Us and others previously showed that inattention and hyperactivity are associated with greater movement in resting-state fMRI</w:t>
      </w:r>
      <w:r w:rsidRPr="009F5242">
        <w:rPr>
          <w:color w:val="000000"/>
        </w:rPr>
        <w:fldChar w:fldCharType="begin">
          <w:fldData xml:space="preserve">PEVuZE5vdGU+PENpdGU+PEF1dGhvcj5Db3V2eS1EdWNoZXNuZTwvQXV0aG9yPjxZZWFyPjIwMTY8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=
</w:fldData>
        </w:fldChar>
      </w:r>
      <w:r w:rsidR="00FB6DD3">
        <w:rPr>
          <w:color w:val="000000"/>
        </w:rPr>
        <w:instrText xml:space="preserve"> ADDIN EN.CITE </w:instrText>
      </w:r>
      <w:r w:rsidR="00FB6DD3">
        <w:rPr>
          <w:color w:val="000000"/>
        </w:rPr>
        <w:fldChar w:fldCharType="begin">
          <w:fldData xml:space="preserve">PEVuZE5vdGU+PENpdGU+PEF1dGhvcj5Db3V2eS1EdWNoZXNuZTwvQXV0aG9yPjxZZWFyPjIwMTY8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=
</w:fldData>
        </w:fldChar>
      </w:r>
      <w:r w:rsidR="00FB6DD3">
        <w:rPr>
          <w:color w:val="000000"/>
        </w:rPr>
        <w:instrText xml:space="preserve"> ADDIN EN.CITE.DATA </w:instrText>
      </w:r>
      <w:r w:rsidR="00FB6DD3">
        <w:rPr>
          <w:color w:val="000000"/>
        </w:rPr>
      </w:r>
      <w:r w:rsidR="00FB6DD3">
        <w:rPr>
          <w:color w:val="000000"/>
        </w:rPr>
        <w:fldChar w:fldCharType="end"/>
      </w:r>
      <w:r w:rsidRPr="009F5242">
        <w:rPr>
          <w:color w:val="000000"/>
        </w:rPr>
      </w:r>
      <w:r w:rsidRPr="009F5242">
        <w:rPr>
          <w:color w:val="000000"/>
        </w:rPr>
        <w:fldChar w:fldCharType="separate"/>
      </w:r>
      <w:r w:rsidR="00FB6DD3">
        <w:rPr>
          <w:noProof/>
          <w:color w:val="000000"/>
        </w:rPr>
        <w:t>(7, 8)</w:t>
      </w:r>
      <w:r w:rsidRPr="009F5242">
        <w:rPr>
          <w:color w:val="000000"/>
        </w:rPr>
        <w:fldChar w:fldCharType="end"/>
      </w:r>
      <w:r w:rsidRPr="009F5242">
        <w:rPr>
          <w:color w:val="000000"/>
        </w:rPr>
        <w:t>, and a subsequent study in the HCP found multiple factors also associated with motion during rs-fMRI (for example: some cognition domains, antisocial or somatic scores, weight and BMI as well as tobacco use)</w:t>
      </w:r>
      <w:r w:rsidRPr="009F5242">
        <w:rPr>
          <w:color w:val="000000"/>
        </w:rPr>
        <w:fldChar w:fldCharType="begin">
          <w:fldData xml:space="preserve">PEVuZE5vdGU+PENpdGU+PEF1dGhvcj5TaWVnZWw8L0F1dGhvcj48WWVhcj4yMDE3PC9ZZWFyPjxS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=
</w:fldData>
        </w:fldChar>
      </w:r>
      <w:r w:rsidR="00FB6DD3">
        <w:rPr>
          <w:color w:val="000000"/>
        </w:rPr>
        <w:instrText xml:space="preserve"> ADDIN EN.CITE </w:instrText>
      </w:r>
      <w:r w:rsidR="00FB6DD3">
        <w:rPr>
          <w:color w:val="000000"/>
        </w:rPr>
        <w:fldChar w:fldCharType="begin">
          <w:fldData xml:space="preserve">PEVuZE5vdGU+PENpdGU+PEF1dGhvcj5TaWVnZWw8L0F1dGhvcj48WWVhcj4yMDE3PC9ZZWFyPjxS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=
</w:fldData>
        </w:fldChar>
      </w:r>
      <w:r w:rsidR="00FB6DD3">
        <w:rPr>
          <w:color w:val="000000"/>
        </w:rPr>
        <w:instrText xml:space="preserve"> ADDIN EN.CITE.DATA </w:instrText>
      </w:r>
      <w:r w:rsidR="00FB6DD3">
        <w:rPr>
          <w:color w:val="000000"/>
        </w:rPr>
      </w:r>
      <w:r w:rsidR="00FB6DD3">
        <w:rPr>
          <w:color w:val="000000"/>
        </w:rPr>
        <w:fldChar w:fldCharType="end"/>
      </w:r>
      <w:r w:rsidRPr="009F5242">
        <w:rPr>
          <w:color w:val="000000"/>
        </w:rPr>
      </w:r>
      <w:r w:rsidRPr="009F5242">
        <w:rPr>
          <w:color w:val="000000"/>
        </w:rPr>
        <w:fldChar w:fldCharType="separate"/>
      </w:r>
      <w:r w:rsidR="00FB6DD3">
        <w:rPr>
          <w:noProof/>
          <w:color w:val="000000"/>
        </w:rPr>
        <w:t>(9)</w:t>
      </w:r>
      <w:r w:rsidRPr="009F5242">
        <w:rPr>
          <w:color w:val="000000"/>
        </w:rPr>
        <w:fldChar w:fldCharType="end"/>
      </w:r>
      <w:r w:rsidRPr="009F5242">
        <w:rPr>
          <w:color w:val="000000"/>
        </w:rPr>
        <w:t xml:space="preserve">. </w:t>
      </w:r>
    </w:p>
    <w:p w14:paraId="235BB9AD" w14:textId="77777777" w:rsidR="00B86D6E" w:rsidRDefault="00AA1156" w:rsidP="00157CD0">
      <w:pPr>
        <w:spacing w:line="276" w:lineRule="auto"/>
        <w:ind w:firstLine="720"/>
        <w:rPr>
          <w:color w:val="000000"/>
        </w:rPr>
      </w:pPr>
      <w:r w:rsidRPr="009F5242">
        <w:rPr>
          <w:color w:val="000000"/>
        </w:rPr>
        <w:t xml:space="preserve">Note that when the variance in excluded and included participants differs, the sample participants may not capture the full phenotypic variance and the results of variance component analyses should be interpreted with caution. In other words, we are estimating the proportion of in sample variance accounted for by brain features which may differ from the proportion of total phenotypic variance accounted for in the population.  </w:t>
      </w:r>
    </w:p>
    <w:p w14:paraId="7657A90A" w14:textId="77777777" w:rsidR="001E03F9" w:rsidRDefault="001E03F9" w:rsidP="001E03F9">
      <w:pPr>
        <w:spacing w:line="276" w:lineRule="auto"/>
        <w:rPr>
          <w:color w:val="000000"/>
        </w:rPr>
      </w:pPr>
    </w:p>
    <w:p w14:paraId="1BFCDFAB" w14:textId="6EE87EBE" w:rsidR="001E03F9" w:rsidRPr="00A571C0" w:rsidRDefault="00A85A44" w:rsidP="002562DE">
      <w:pPr>
        <w:pStyle w:val="SMSubheading"/>
      </w:pPr>
      <w:r w:rsidRPr="00A571C0">
        <w:t>QC</w:t>
      </w:r>
      <w:r w:rsidR="001E03F9" w:rsidRPr="00A571C0">
        <w:t xml:space="preserve"> when comparing </w:t>
      </w:r>
      <w:r w:rsidR="00F64C14">
        <w:t>the different cortical processing</w:t>
      </w:r>
      <w:r w:rsidR="00CC45CE">
        <w:t xml:space="preserve"> (mesh coarseness and smoothing)</w:t>
      </w:r>
    </w:p>
    <w:p w14:paraId="350B6C2F" w14:textId="4DD5F412" w:rsidR="001E03F9" w:rsidRDefault="00A571C0" w:rsidP="001E03F9">
      <w:pPr>
        <w:spacing w:line="276" w:lineRule="auto"/>
        <w:rPr>
          <w:color w:val="000000"/>
        </w:rPr>
      </w:pPr>
      <w:r>
        <w:rPr>
          <w:color w:val="000000"/>
        </w:rPr>
        <w:t>In this section, we performed a slightly different QC which consisted of excluding individuals with extreme off-diagonal BRM elements (+-5SD from mean</w:t>
      </w:r>
      <w:r w:rsidR="003C335B">
        <w:rPr>
          <w:color w:val="000000"/>
        </w:rPr>
        <w:t>, option previously not available in OSCA</w:t>
      </w:r>
      <w:r>
        <w:rPr>
          <w:color w:val="000000"/>
        </w:rPr>
        <w:t xml:space="preserve">). We note that this </w:t>
      </w:r>
      <w:r w:rsidR="003C335B">
        <w:rPr>
          <w:color w:val="000000"/>
        </w:rPr>
        <w:t>QC is</w:t>
      </w:r>
      <w:r>
        <w:rPr>
          <w:color w:val="000000"/>
        </w:rPr>
        <w:t xml:space="preserve"> slightly more stringent but did not change the morphometricity estimates</w:t>
      </w:r>
      <w:r w:rsidR="003C335B">
        <w:rPr>
          <w:color w:val="000000"/>
        </w:rPr>
        <w:t xml:space="preserve"> reported in the main text</w:t>
      </w:r>
      <w:r>
        <w:rPr>
          <w:color w:val="000000"/>
        </w:rPr>
        <w:t xml:space="preserve"> (</w:t>
      </w:r>
      <w:r w:rsidR="003C335B" w:rsidRPr="003C335B">
        <w:rPr>
          <w:b/>
          <w:color w:val="000000"/>
        </w:rPr>
        <w:t>Dataset S3, S12</w:t>
      </w:r>
      <w:r w:rsidR="003C335B">
        <w:rPr>
          <w:color w:val="000000"/>
        </w:rPr>
        <w:t xml:space="preserve">). </w:t>
      </w:r>
    </w:p>
    <w:p w14:paraId="617D0003" w14:textId="774A607D" w:rsidR="003C335B" w:rsidRDefault="003C335B" w:rsidP="003C335B">
      <w:pPr>
        <w:spacing w:line="276" w:lineRule="auto"/>
        <w:ind w:firstLine="720"/>
        <w:rPr>
          <w:color w:val="000000"/>
        </w:rPr>
      </w:pPr>
      <w:r>
        <w:rPr>
          <w:color w:val="000000"/>
        </w:rPr>
        <w:t xml:space="preserve">It is important to have a QC that adapts to the distribution of the BRM off-diagonals, which </w:t>
      </w:r>
      <w:r w:rsidR="00D51EEC">
        <w:rPr>
          <w:color w:val="000000"/>
        </w:rPr>
        <w:t xml:space="preserve">may </w:t>
      </w:r>
      <w:r>
        <w:rPr>
          <w:color w:val="000000"/>
        </w:rPr>
        <w:t xml:space="preserve">differ </w:t>
      </w:r>
      <w:r w:rsidR="00735D64">
        <w:rPr>
          <w:color w:val="000000"/>
        </w:rPr>
        <w:t>depending</w:t>
      </w:r>
      <w:r>
        <w:rPr>
          <w:color w:val="000000"/>
        </w:rPr>
        <w:t xml:space="preserve"> on the processing options. To note, most of the excluded participants were </w:t>
      </w:r>
      <w:r w:rsidR="001C28B7">
        <w:rPr>
          <w:color w:val="000000"/>
        </w:rPr>
        <w:t>the same across the different</w:t>
      </w:r>
      <w:r>
        <w:rPr>
          <w:color w:val="000000"/>
        </w:rPr>
        <w:t xml:space="preserve"> </w:t>
      </w:r>
      <w:r w:rsidR="009A1E55">
        <w:rPr>
          <w:color w:val="000000"/>
        </w:rPr>
        <w:t>processing scenarios</w:t>
      </w:r>
      <w:r>
        <w:rPr>
          <w:color w:val="000000"/>
        </w:rPr>
        <w:t xml:space="preserve">. </w:t>
      </w:r>
    </w:p>
    <w:p w14:paraId="6AEB4849" w14:textId="77777777" w:rsidR="00A85A44" w:rsidRDefault="00A85A44" w:rsidP="001E03F9">
      <w:pPr>
        <w:spacing w:line="276" w:lineRule="auto"/>
        <w:rPr>
          <w:color w:val="000000"/>
        </w:rPr>
      </w:pPr>
    </w:p>
    <w:p w14:paraId="5F40F641" w14:textId="77777777" w:rsidR="00A85A44" w:rsidRDefault="00A85A44" w:rsidP="001E03F9">
      <w:pPr>
        <w:spacing w:line="276" w:lineRule="auto"/>
        <w:rPr>
          <w:color w:val="000000"/>
        </w:rPr>
      </w:pPr>
    </w:p>
    <w:p w14:paraId="5A33FE71" w14:textId="77777777" w:rsidR="00A85A44" w:rsidRDefault="00A85A44" w:rsidP="001E03F9">
      <w:pPr>
        <w:spacing w:line="276" w:lineRule="auto"/>
        <w:rPr>
          <w:color w:val="000000"/>
        </w:rPr>
      </w:pPr>
    </w:p>
    <w:p w14:paraId="17B5254C" w14:textId="77777777" w:rsidR="00A85A44" w:rsidRDefault="00A85A44" w:rsidP="001E03F9">
      <w:pPr>
        <w:spacing w:line="276" w:lineRule="auto"/>
        <w:rPr>
          <w:color w:val="000000"/>
        </w:rPr>
        <w:sectPr w:rsidR="00A85A44" w:rsidSect="009072C5">
          <w:headerReference w:type="default" r:id="rId12"/>
          <w:footerReference w:type="even" r:id="rId13"/>
          <w:footerReference w:type="default" r:id="rId14"/>
          <w:pgSz w:w="11900" w:h="16840"/>
          <w:pgMar w:top="1440" w:right="1440" w:bottom="1440" w:left="1440" w:header="708" w:footer="708" w:gutter="0"/>
          <w:cols w:space="708"/>
          <w:docGrid w:linePitch="360"/>
        </w:sectPr>
      </w:pPr>
    </w:p>
    <w:p w14:paraId="415E2AB4" w14:textId="183F1468" w:rsidR="00B86D6E" w:rsidRDefault="00B86D6E" w:rsidP="002562DE">
      <w:pPr>
        <w:pStyle w:val="SMHeading"/>
      </w:pPr>
      <w:bookmarkStart w:id="14" w:name="_Toc39077818"/>
      <w:r w:rsidRPr="00B86D6E">
        <w:lastRenderedPageBreak/>
        <w:t>Appendix S3: HCP image processing</w:t>
      </w:r>
      <w:bookmarkEnd w:id="14"/>
      <w:r w:rsidRPr="00B86D6E">
        <w:t xml:space="preserve"> </w:t>
      </w:r>
    </w:p>
    <w:p w14:paraId="16A5E9BA" w14:textId="77777777" w:rsidR="002A68DC" w:rsidRPr="00B86D6E" w:rsidRDefault="002A68DC" w:rsidP="00157CD0">
      <w:pPr>
        <w:spacing w:line="276" w:lineRule="auto"/>
        <w:ind w:firstLine="720"/>
        <w:rPr>
          <w:rFonts w:cs="Arial"/>
          <w:u w:val="single"/>
        </w:rPr>
      </w:pPr>
    </w:p>
    <w:p w14:paraId="57404F9B" w14:textId="60002311" w:rsidR="00C15680" w:rsidRPr="009F5242" w:rsidRDefault="00B86D6E" w:rsidP="00157CD0">
      <w:pPr>
        <w:spacing w:line="276" w:lineRule="auto"/>
        <w:ind w:firstLine="720"/>
        <w:rPr>
          <w:color w:val="000000"/>
        </w:rPr>
      </w:pPr>
      <w:r>
        <w:rPr>
          <w:rFonts w:cs="Arial"/>
        </w:rPr>
        <w:t xml:space="preserve">The HCP team </w:t>
      </w:r>
      <w:r>
        <w:rPr>
          <w:rFonts w:cs="Arial"/>
        </w:rPr>
        <w:fldChar w:fldCharType="begin">
          <w:fldData xml:space="preserve">PEVuZE5vdGU+PENpdGU+PEF1dGhvcj5HbGFzc2VyPC9BdXRob3I+PFllYXI+MjAxMzwvWWVhcj48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</w:fldData>
        </w:fldChar>
      </w:r>
      <w:r>
        <w:rPr>
          <w:rFonts w:cs="Arial"/>
        </w:rPr>
        <w:instrText xml:space="preserve"> ADDIN EN.CITE </w:instrText>
      </w:r>
      <w:r>
        <w:rPr>
          <w:rFonts w:cs="Arial"/>
        </w:rPr>
        <w:fldChar w:fldCharType="begin">
          <w:fldData xml:space="preserve">PEVuZE5vdGU+PENpdGU+PEF1dGhvcj5HbGFzc2VyPC9BdXRob3I+PFllYXI+MjAxMzwvWWVhcj48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</w:fldData>
        </w:fldChar>
      </w:r>
      <w:r>
        <w:rPr>
          <w:rFonts w:cs="Arial"/>
        </w:rPr>
        <w:instrText xml:space="preserve"> ADDIN EN.CITE.DATA </w:instrText>
      </w:r>
      <w:r>
        <w:rPr>
          <w:rFonts w:cs="Arial"/>
        </w:rPr>
      </w:r>
      <w:r>
        <w:rPr>
          <w:rFonts w:cs="Arial"/>
        </w:rPr>
        <w:fldChar w:fldCharType="end"/>
      </w:r>
      <w:r>
        <w:rPr>
          <w:rFonts w:cs="Arial"/>
        </w:rPr>
      </w:r>
      <w:r>
        <w:rPr>
          <w:rFonts w:cs="Arial"/>
        </w:rPr>
        <w:fldChar w:fldCharType="separate"/>
      </w:r>
      <w:r>
        <w:rPr>
          <w:rFonts w:cs="Arial"/>
          <w:noProof/>
        </w:rPr>
        <w:t>(6, 10, 11)</w:t>
      </w:r>
      <w:r>
        <w:rPr>
          <w:rFonts w:cs="Arial"/>
        </w:rPr>
        <w:fldChar w:fldCharType="end"/>
      </w:r>
      <w:r>
        <w:rPr>
          <w:rFonts w:cs="Arial"/>
        </w:rPr>
        <w:t xml:space="preserve"> pre-processed the structural scans to facilitate scan comparison across individuals, removing spatial artefacts and improving T1w and T2w alignment using FSL </w:t>
      </w:r>
      <w:r>
        <w:rPr>
          <w:rFonts w:cs="Arial"/>
        </w:rPr>
        <w:fldChar w:fldCharType="begin">
          <w:fldData xml:space="preserve">PEVuZE5vdGU+PENpdGU+PEF1dGhvcj5KZW5raW5zb248L0F1dGhvcj48WWVhcj4yMDEyPC9ZZWFy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</w:fldData>
        </w:fldChar>
      </w:r>
      <w:r>
        <w:rPr>
          <w:rFonts w:cs="Arial"/>
        </w:rPr>
        <w:instrText xml:space="preserve"> ADDIN EN.CITE </w:instrText>
      </w:r>
      <w:r>
        <w:rPr>
          <w:rFonts w:cs="Arial"/>
        </w:rPr>
        <w:fldChar w:fldCharType="begin">
          <w:fldData xml:space="preserve">PEVuZE5vdGU+PENpdGU+PEF1dGhvcj5KZW5raW5zb248L0F1dGhvcj48WWVhcj4yMDEyPC9ZZWFy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</w:fldData>
        </w:fldChar>
      </w:r>
      <w:r>
        <w:rPr>
          <w:rFonts w:cs="Arial"/>
        </w:rPr>
        <w:instrText xml:space="preserve"> ADDIN EN.CITE.DATA </w:instrText>
      </w:r>
      <w:r>
        <w:rPr>
          <w:rFonts w:cs="Arial"/>
        </w:rPr>
      </w:r>
      <w:r>
        <w:rPr>
          <w:rFonts w:cs="Arial"/>
        </w:rPr>
        <w:fldChar w:fldCharType="end"/>
      </w:r>
      <w:r>
        <w:rPr>
          <w:rFonts w:cs="Arial"/>
        </w:rPr>
      </w:r>
      <w:r>
        <w:rPr>
          <w:rFonts w:cs="Arial"/>
        </w:rPr>
        <w:fldChar w:fldCharType="separate"/>
      </w:r>
      <w:r>
        <w:rPr>
          <w:rFonts w:cs="Arial"/>
          <w:noProof/>
        </w:rPr>
        <w:t>(12, 13)</w:t>
      </w:r>
      <w:r>
        <w:rPr>
          <w:rFonts w:cs="Arial"/>
        </w:rPr>
        <w:fldChar w:fldCharType="end"/>
      </w:r>
      <w:r>
        <w:rPr>
          <w:rFonts w:cs="Arial"/>
        </w:rPr>
        <w:t xml:space="preserve"> and FreeSurfer </w:t>
      </w:r>
      <w:r>
        <w:rPr>
          <w:rFonts w:cs="Arial"/>
        </w:rPr>
        <w:fldChar w:fldCharType="begin"/>
      </w:r>
      <w:r>
        <w:rPr>
          <w:rFonts w:cs="Arial"/>
        </w:rPr>
        <w:instrText xml:space="preserve"> ADDIN EN.CITE &lt;EndNote&gt;&lt;Cite&gt;&lt;Author&gt;Fischl&lt;/Author&gt;&lt;Year&gt;2012&lt;/Year&gt;&lt;RecNum&gt;824&lt;/RecNum&gt;&lt;DisplayText&gt;(14)&lt;/DisplayText&gt;&lt;record&gt;&lt;rec-number&gt;824&lt;/rec-number&gt;&lt;foreign-keys&gt;&lt;key app="EN" db-id="5af5x0twlz0eeoevdd3p2z08rdr2va5fsstx" timestamp="1464752857"&gt;824&lt;/key&gt;&lt;/foreign-keys&gt;&lt;ref-type name="Journal Article"&gt;17&lt;/ref-type&gt;&lt;contributors&gt;&lt;authors&gt;&lt;author&gt;Fischl, B.&lt;/author&gt;&lt;/authors&gt;&lt;/contributors&gt;&lt;auth-address&gt;Athinoula A Martinos Center, Dept. of Radiology, MGH, Harvard Medical School, MA fischl@nmr.mgh.harvard.edu, USA. fischl@nmr.mgh.harvard.edu&lt;/auth-address&gt;&lt;titles&gt;&lt;title&gt;FreeSurfer&lt;/title&gt;&lt;secondary-title&gt;Neuroimage&lt;/secondary-title&gt;&lt;/titles&gt;&lt;periodical&gt;&lt;full-title&gt;Neuroimage&lt;/full-title&gt;&lt;abbr-1&gt;NeuroImage&lt;/abbr-1&gt;&lt;/periodical&gt;&lt;pages&gt;774-81&lt;/pages&gt;&lt;volume&gt;62&lt;/volume&gt;&lt;number&gt;2&lt;/number&gt;&lt;keywords&gt;&lt;keyword&gt;*Algorithms&lt;/keyword&gt;&lt;keyword&gt;Brain/anatomy &amp;amp; histology&lt;/keyword&gt;&lt;keyword&gt;Brain Mapping/*history/methods&lt;/keyword&gt;&lt;keyword&gt;History, 20th Century&lt;/keyword&gt;&lt;keyword&gt;History, 21st Century&lt;/keyword&gt;&lt;keyword&gt;Humans&lt;/keyword&gt;&lt;keyword&gt;Image Processing, Computer-Assisted/*history/methods&lt;/keyword&gt;&lt;keyword&gt;Magnetic Resonance Imaging/*history/methods&lt;/keyword&gt;&lt;keyword&gt;Software/*history&lt;/keyword&gt;&lt;/keywords&gt;&lt;dates&gt;&lt;year&gt;2012&lt;/year&gt;&lt;pub-dates&gt;&lt;date&gt;Aug 15&lt;/date&gt;&lt;/pub-dates&gt;&lt;/dates&gt;&lt;isbn&gt;1095-9572 (Electronic)&amp;#xD;1053-8119 (Linking)&lt;/isbn&gt;&lt;accession-num&gt;22248573&lt;/accession-num&gt;&lt;urls&gt;&lt;related-urls&gt;&lt;url&gt;http://www.ncbi.nlm.nih.gov/pubmed/22248573&lt;/url&gt;&lt;/related-urls&gt;&lt;/urls&gt;&lt;custom2&gt;PMC3685476&lt;/custom2&gt;&lt;electronic-resource-num&gt;10.1016/j.neuroimage.2012.01.021&lt;/electronic-resource-num&gt;&lt;/record&gt;&lt;/Cite&gt;&lt;/EndNote&gt;</w:instrText>
      </w:r>
      <w:r>
        <w:rPr>
          <w:rFonts w:cs="Arial"/>
        </w:rPr>
        <w:fldChar w:fldCharType="separate"/>
      </w:r>
      <w:r>
        <w:rPr>
          <w:rFonts w:cs="Arial"/>
          <w:noProof/>
        </w:rPr>
        <w:t>(14)</w:t>
      </w:r>
      <w:r>
        <w:rPr>
          <w:rFonts w:cs="Arial"/>
        </w:rPr>
        <w:fldChar w:fldCharType="end"/>
      </w:r>
      <w:r>
        <w:rPr>
          <w:rFonts w:cs="Arial"/>
        </w:rPr>
        <w:t xml:space="preserve">. When both passed HCP quality control (QC), T1w and T2w images they processed them together in FreeSurfer 6.0 </w:t>
      </w:r>
      <w:r>
        <w:rPr>
          <w:rFonts w:cs="Arial"/>
        </w:rPr>
        <w:fldChar w:fldCharType="begin"/>
      </w:r>
      <w:r>
        <w:rPr>
          <w:rFonts w:cs="Arial"/>
        </w:rPr>
        <w:instrText xml:space="preserve"> ADDIN EN.CITE &lt;EndNote&gt;&lt;Cite&gt;&lt;Author&gt;Fischl&lt;/Author&gt;&lt;Year&gt;2012&lt;/Year&gt;&lt;RecNum&gt;824&lt;/RecNum&gt;&lt;DisplayText&gt;(14)&lt;/DisplayText&gt;&lt;record&gt;&lt;rec-number&gt;824&lt;/rec-number&gt;&lt;foreign-keys&gt;&lt;key app="EN" db-id="5af5x0twlz0eeoevdd3p2z08rdr2va5fsstx" timestamp="1464752857"&gt;824&lt;/key&gt;&lt;/foreign-keys&gt;&lt;ref-type name="Journal Article"&gt;17&lt;/ref-type&gt;&lt;contributors&gt;&lt;authors&gt;&lt;author&gt;Fischl, B.&lt;/author&gt;&lt;/authors&gt;&lt;/contributors&gt;&lt;auth-address&gt;Athinoula A Martinos Center, Dept. of Radiology, MGH, Harvard Medical School, MA fischl@nmr.mgh.harvard.edu, USA. fischl@nmr.mgh.harvard.edu&lt;/auth-address&gt;&lt;titles&gt;&lt;title&gt;FreeSurfer&lt;/title&gt;&lt;secondary-title&gt;Neuroimage&lt;/secondary-title&gt;&lt;/titles&gt;&lt;periodical&gt;&lt;full-title&gt;Neuroimage&lt;/full-title&gt;&lt;abbr-1&gt;NeuroImage&lt;/abbr-1&gt;&lt;/periodical&gt;&lt;pages&gt;774-81&lt;/pages&gt;&lt;volume&gt;62&lt;/volume&gt;&lt;number&gt;2&lt;/number&gt;&lt;keywords&gt;&lt;keyword&gt;*Algorithms&lt;/keyword&gt;&lt;keyword&gt;Brain/anatomy &amp;amp; histology&lt;/keyword&gt;&lt;keyword&gt;Brain Mapping/*history/methods&lt;/keyword&gt;&lt;keyword&gt;History, 20th Century&lt;/keyword&gt;&lt;keyword&gt;History, 21st Century&lt;/keyword&gt;&lt;keyword&gt;Humans&lt;/keyword&gt;&lt;keyword&gt;Image Processing, Computer-Assisted/*history/methods&lt;/keyword&gt;&lt;keyword&gt;Magnetic Resonance Imaging/*history/methods&lt;/keyword&gt;&lt;keyword&gt;Software/*history&lt;/keyword&gt;&lt;/keywords&gt;&lt;dates&gt;&lt;year&gt;2012&lt;/year&gt;&lt;pub-dates&gt;&lt;date&gt;Aug 15&lt;/date&gt;&lt;/pub-dates&gt;&lt;/dates&gt;&lt;isbn&gt;1095-9572 (Electronic)&amp;#xD;1053-8119 (Linking)&lt;/isbn&gt;&lt;accession-num&gt;22248573&lt;/accession-num&gt;&lt;urls&gt;&lt;related-urls&gt;&lt;url&gt;http://www.ncbi.nlm.nih.gov/pubmed/22248573&lt;/url&gt;&lt;/related-urls&gt;&lt;/urls&gt;&lt;custom2&gt;PMC3685476&lt;/custom2&gt;&lt;electronic-resource-num&gt;10.1016/j.neuroimage.2012.01.021&lt;/electronic-resource-num&gt;&lt;/record&gt;&lt;/Cite&gt;&lt;/EndNote&gt;</w:instrText>
      </w:r>
      <w:r>
        <w:rPr>
          <w:rFonts w:cs="Arial"/>
        </w:rPr>
        <w:fldChar w:fldCharType="separate"/>
      </w:r>
      <w:r>
        <w:rPr>
          <w:rFonts w:cs="Arial"/>
          <w:noProof/>
        </w:rPr>
        <w:t>(14)</w:t>
      </w:r>
      <w:r>
        <w:rPr>
          <w:rFonts w:cs="Arial"/>
        </w:rPr>
        <w:fldChar w:fldCharType="end"/>
      </w:r>
      <w:r>
        <w:rPr>
          <w:rFonts w:cs="Arial"/>
        </w:rPr>
        <w:t xml:space="preserve">, otherwise data extraction relied on a single scan </w:t>
      </w:r>
      <w:r>
        <w:rPr>
          <w:rFonts w:cs="Arial"/>
        </w:rPr>
        <w:fldChar w:fldCharType="begin">
          <w:fldData xml:space="preserve">PEVuZE5vdGU+PENpdGU+PEF1dGhvcj5HbGFzc2VyPC9BdXRob3I+PFllYXI+MjAxMzwvWWVhcj48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=
</w:fldData>
        </w:fldChar>
      </w:r>
      <w:r>
        <w:rPr>
          <w:rFonts w:cs="Arial"/>
        </w:rPr>
        <w:instrText xml:space="preserve"> ADDIN EN.CITE </w:instrText>
      </w:r>
      <w:r>
        <w:rPr>
          <w:rFonts w:cs="Arial"/>
        </w:rPr>
        <w:fldChar w:fldCharType="begin">
          <w:fldData xml:space="preserve">PEVuZE5vdGU+PENpdGU+PEF1dGhvcj5HbGFzc2VyPC9BdXRob3I+PFllYXI+MjAxMzwvWWVhcj48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=
</w:fldData>
        </w:fldChar>
      </w:r>
      <w:r>
        <w:rPr>
          <w:rFonts w:cs="Arial"/>
        </w:rPr>
        <w:instrText xml:space="preserve"> ADDIN EN.CITE.DATA </w:instrText>
      </w:r>
      <w:r>
        <w:rPr>
          <w:rFonts w:cs="Arial"/>
        </w:rPr>
      </w:r>
      <w:r>
        <w:rPr>
          <w:rFonts w:cs="Arial"/>
        </w:rPr>
        <w:fldChar w:fldCharType="end"/>
      </w:r>
      <w:r>
        <w:rPr>
          <w:rFonts w:cs="Arial"/>
        </w:rPr>
      </w:r>
      <w:r>
        <w:rPr>
          <w:rFonts w:cs="Arial"/>
        </w:rPr>
        <w:fldChar w:fldCharType="separate"/>
      </w:r>
      <w:r>
        <w:rPr>
          <w:rFonts w:cs="Arial"/>
          <w:noProof/>
        </w:rPr>
        <w:t>(6)</w:t>
      </w:r>
      <w:r>
        <w:rPr>
          <w:rFonts w:cs="Arial"/>
        </w:rPr>
        <w:fldChar w:fldCharType="end"/>
      </w:r>
      <w:r>
        <w:rPr>
          <w:rFonts w:cs="Arial"/>
        </w:rPr>
        <w:t xml:space="preserve">. Participants with poor quality T1w and T2w scans were re-imaged </w:t>
      </w:r>
      <w:r>
        <w:rPr>
          <w:rFonts w:cs="Arial"/>
        </w:rPr>
        <w:fldChar w:fldCharType="begin">
          <w:fldData xml:space="preserve">PEVuZE5vdGU+PENpdGU+PEF1dGhvcj5HbGFzc2VyPC9BdXRob3I+PFllYXI+MjAxMzwvWWVhcj48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=
</w:fldData>
        </w:fldChar>
      </w:r>
      <w:r>
        <w:rPr>
          <w:rFonts w:cs="Arial"/>
        </w:rPr>
        <w:instrText xml:space="preserve"> ADDIN EN.CITE </w:instrText>
      </w:r>
      <w:r>
        <w:rPr>
          <w:rFonts w:cs="Arial"/>
        </w:rPr>
        <w:fldChar w:fldCharType="begin">
          <w:fldData xml:space="preserve">PEVuZE5vdGU+PENpdGU+PEF1dGhvcj5HbGFzc2VyPC9BdXRob3I+PFllYXI+MjAxMzwvWWVhcj48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=
</w:fldData>
        </w:fldChar>
      </w:r>
      <w:r>
        <w:rPr>
          <w:rFonts w:cs="Arial"/>
        </w:rPr>
        <w:instrText xml:space="preserve"> ADDIN EN.CITE.DATA </w:instrText>
      </w:r>
      <w:r>
        <w:rPr>
          <w:rFonts w:cs="Arial"/>
        </w:rPr>
      </w:r>
      <w:r>
        <w:rPr>
          <w:rFonts w:cs="Arial"/>
        </w:rPr>
        <w:fldChar w:fldCharType="end"/>
      </w:r>
      <w:r>
        <w:rPr>
          <w:rFonts w:cs="Arial"/>
        </w:rPr>
      </w:r>
      <w:r>
        <w:rPr>
          <w:rFonts w:cs="Arial"/>
        </w:rPr>
        <w:fldChar w:fldCharType="separate"/>
      </w:r>
      <w:r>
        <w:rPr>
          <w:rFonts w:cs="Arial"/>
          <w:noProof/>
        </w:rPr>
        <w:t>(6)</w:t>
      </w:r>
      <w:r>
        <w:rPr>
          <w:rFonts w:cs="Arial"/>
        </w:rPr>
        <w:fldChar w:fldCharType="end"/>
      </w:r>
      <w:r>
        <w:rPr>
          <w:rFonts w:cs="Arial"/>
        </w:rPr>
        <w:t xml:space="preserve">. Cortical processing (recon-all procedure in FreeSurfer) was also performed by the HCP team and included down sampling to 1mm size voxels and 256x256x256 matrix, aided registration using customised brain mask, and two manual steps performed outside of the recon-all procedure to enhance white matter and pial reconstruction </w:t>
      </w:r>
      <w:r>
        <w:rPr>
          <w:rFonts w:cs="Arial"/>
        </w:rPr>
        <w:fldChar w:fldCharType="begin">
          <w:fldData xml:space="preserve">PEVuZE5vdGU+PENpdGU+PEF1dGhvcj5HbGFzc2VyPC9BdXRob3I+PFllYXI+MjAxMzwvWWVhcj48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=
</w:fldData>
        </w:fldChar>
      </w:r>
      <w:r>
        <w:rPr>
          <w:rFonts w:cs="Arial"/>
        </w:rPr>
        <w:instrText xml:space="preserve"> ADDIN EN.CITE </w:instrText>
      </w:r>
      <w:r>
        <w:rPr>
          <w:rFonts w:cs="Arial"/>
        </w:rPr>
        <w:fldChar w:fldCharType="begin">
          <w:fldData xml:space="preserve">PEVuZE5vdGU+PENpdGU+PEF1dGhvcj5HbGFzc2VyPC9BdXRob3I+PFllYXI+MjAxMzwvWWVhcj48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=
</w:fldData>
        </w:fldChar>
      </w:r>
      <w:r>
        <w:rPr>
          <w:rFonts w:cs="Arial"/>
        </w:rPr>
        <w:instrText xml:space="preserve"> ADDIN EN.CITE.DATA </w:instrText>
      </w:r>
      <w:r>
        <w:rPr>
          <w:rFonts w:cs="Arial"/>
        </w:rPr>
      </w:r>
      <w:r>
        <w:rPr>
          <w:rFonts w:cs="Arial"/>
        </w:rPr>
        <w:fldChar w:fldCharType="end"/>
      </w:r>
      <w:r>
        <w:rPr>
          <w:rFonts w:cs="Arial"/>
        </w:rPr>
      </w:r>
      <w:r>
        <w:rPr>
          <w:rFonts w:cs="Arial"/>
        </w:rPr>
        <w:fldChar w:fldCharType="separate"/>
      </w:r>
      <w:r>
        <w:rPr>
          <w:rFonts w:cs="Arial"/>
          <w:noProof/>
        </w:rPr>
        <w:t>(6)</w:t>
      </w:r>
      <w:r>
        <w:rPr>
          <w:rFonts w:cs="Arial"/>
        </w:rPr>
        <w:fldChar w:fldCharType="end"/>
      </w:r>
      <w:r>
        <w:rPr>
          <w:rFonts w:cs="Arial"/>
        </w:rPr>
        <w:t>.</w:t>
      </w:r>
      <w:r w:rsidR="00AA1156" w:rsidRPr="009F5242">
        <w:rPr>
          <w:color w:val="000000"/>
        </w:rPr>
        <w:t xml:space="preserve">  </w:t>
      </w:r>
    </w:p>
    <w:p w14:paraId="1385778C" w14:textId="77777777" w:rsidR="00C15680" w:rsidRPr="009F5242" w:rsidRDefault="00C15680" w:rsidP="00157CD0">
      <w:pPr>
        <w:spacing w:line="276" w:lineRule="auto"/>
        <w:rPr>
          <w:color w:val="000000"/>
        </w:rPr>
      </w:pPr>
      <w:r w:rsidRPr="009F5242">
        <w:rPr>
          <w:color w:val="000000"/>
        </w:rPr>
        <w:br w:type="page"/>
      </w:r>
    </w:p>
    <w:p w14:paraId="0247E7FE" w14:textId="56751222" w:rsidR="00C15680" w:rsidRPr="009F5242" w:rsidRDefault="00E2057D" w:rsidP="002562DE">
      <w:pPr>
        <w:pStyle w:val="SMHeading"/>
      </w:pPr>
      <w:bookmarkStart w:id="15" w:name="_Toc2268044"/>
      <w:bookmarkStart w:id="16" w:name="_Toc39077819"/>
      <w:r>
        <w:lastRenderedPageBreak/>
        <w:t>Appendix S</w:t>
      </w:r>
      <w:r w:rsidR="003A5A98">
        <w:t>4</w:t>
      </w:r>
      <w:r w:rsidR="00C15680" w:rsidRPr="009F5242">
        <w:t>: BRM interpretation</w:t>
      </w:r>
      <w:bookmarkEnd w:id="15"/>
      <w:bookmarkEnd w:id="16"/>
    </w:p>
    <w:p w14:paraId="1B9B9C3F" w14:textId="77777777" w:rsidR="00C15680" w:rsidRPr="009F5242" w:rsidRDefault="00C15680" w:rsidP="00157CD0">
      <w:pPr>
        <w:spacing w:line="276" w:lineRule="auto"/>
      </w:pPr>
    </w:p>
    <w:p w14:paraId="3BC5CD5E" w14:textId="6E9D526D" w:rsidR="00C15680" w:rsidRPr="009F5242" w:rsidRDefault="00C15680" w:rsidP="00157CD0">
      <w:pPr>
        <w:spacing w:line="276" w:lineRule="auto"/>
        <w:ind w:firstLine="720"/>
      </w:pPr>
      <w:r w:rsidRPr="009F5242">
        <w:t>Diagonals of the BRM consist of the mean square of the participants’ vertex-wise measurements. Since the vertex-wise data are centred, larger diagonal elements reflect a greater proportion of extreme phenotypes, may they be small or large vertex measurements. Thus, we can interpret large diagonal values as “outstanding brains” in term of size/shape or due to failure in processing (e.g. incorrect cortical or subcortical parcellation). On the other hand, small diagonal values indicate small absolute values across the brain measurements (mean centred), hence brains close to the average brain. Across all the samples and BRMs, we observed that the diagonal elements were centred around 1, and skewed to the right (</w:t>
      </w:r>
      <w:r w:rsidR="00E576D0" w:rsidRPr="009F5242">
        <w:rPr>
          <w:b/>
        </w:rPr>
        <w:t>Appendix</w:t>
      </w:r>
      <w:r w:rsidR="00E576D0" w:rsidRPr="009F5242">
        <w:t xml:space="preserve"> </w:t>
      </w:r>
      <w:r w:rsidR="003A5A98">
        <w:rPr>
          <w:b/>
        </w:rPr>
        <w:t>S4</w:t>
      </w:r>
      <w:r w:rsidRPr="009F5242">
        <w:rPr>
          <w:b/>
        </w:rPr>
        <w:t xml:space="preserve"> Figure 1-2</w:t>
      </w:r>
      <w:r w:rsidRPr="009F5242">
        <w:t xml:space="preserve">). </w:t>
      </w:r>
    </w:p>
    <w:p w14:paraId="2E646DA2" w14:textId="7B221CFE" w:rsidR="00C15680" w:rsidRPr="009F5242" w:rsidRDefault="00C15680" w:rsidP="00157CD0">
      <w:pPr>
        <w:spacing w:line="276" w:lineRule="auto"/>
        <w:ind w:firstLine="720"/>
      </w:pPr>
      <w:r w:rsidRPr="009F5242">
        <w:t>Off-diagonal elements of the BRM are the covariances between two individuals’ measurements, thus greater values indicate greater similarities between the pair of participants. Off-diagonal elements are normally distributed with a mean of 0. Their dispersion varies upon the brain modality considered and the degree of correlation between the vertices (</w:t>
      </w:r>
      <w:r w:rsidR="00E576D0" w:rsidRPr="009F5242">
        <w:rPr>
          <w:b/>
        </w:rPr>
        <w:t>Appendix</w:t>
      </w:r>
      <w:r w:rsidR="00E576D0" w:rsidRPr="009F5242">
        <w:t xml:space="preserve"> </w:t>
      </w:r>
      <w:r w:rsidR="003A5A98">
        <w:rPr>
          <w:b/>
        </w:rPr>
        <w:t>S4</w:t>
      </w:r>
      <w:r w:rsidRPr="009F5242">
        <w:rPr>
          <w:b/>
        </w:rPr>
        <w:t xml:space="preserve"> Figure 1-2</w:t>
      </w:r>
      <w:r w:rsidRPr="009F5242">
        <w:t xml:space="preserve">). </w:t>
      </w:r>
    </w:p>
    <w:p w14:paraId="5DCEBB90" w14:textId="621243A1" w:rsidR="00C15680" w:rsidRPr="009F5242" w:rsidRDefault="00C15680" w:rsidP="00157CD0">
      <w:pPr>
        <w:spacing w:line="276" w:lineRule="auto"/>
        <w:ind w:firstLine="720"/>
      </w:pPr>
      <w:r w:rsidRPr="009F5242">
        <w:t>Participant’s brain similarities are thought to reflect (some of) the participants’ similarities in genetics and environment, in other words we expect part of the variance accounted for by the BRM to be genetic. Indeed, we observed a positive correlation between elements of the BRM and of the Genetic Relatedness Matrix (GRM) in the UKB or the pedigree matrix in the HCP, which suggests that participants more alike genetically also exhibit more similar brains (</w:t>
      </w:r>
      <w:r w:rsidR="00E576D0" w:rsidRPr="009F5242">
        <w:rPr>
          <w:b/>
        </w:rPr>
        <w:t>Appendix</w:t>
      </w:r>
      <w:r w:rsidR="00E576D0" w:rsidRPr="009F5242">
        <w:t xml:space="preserve"> </w:t>
      </w:r>
      <w:r w:rsidR="003A5A98">
        <w:rPr>
          <w:b/>
        </w:rPr>
        <w:t>S4</w:t>
      </w:r>
      <w:r w:rsidRPr="009F5242">
        <w:rPr>
          <w:b/>
        </w:rPr>
        <w:t xml:space="preserve"> Figure 3-4</w:t>
      </w:r>
      <w:r w:rsidRPr="009F5242">
        <w:t>). The GRM was calculated in GCTA</w:t>
      </w:r>
      <w:r w:rsidRPr="009F5242">
        <w:fldChar w:fldCharType="begin"/>
      </w:r>
      <w:r w:rsidR="00B86D6E">
        <w:instrText xml:space="preserve"> ADDIN EN.CITE &lt;EndNote&gt;&lt;Cite&gt;&lt;Author&gt;Yang&lt;/Author&gt;&lt;Year&gt;2011&lt;/Year&gt;&lt;RecNum&gt;722&lt;/RecNum&gt;&lt;DisplayText&gt;(15)&lt;/DisplayText&gt;&lt;record&gt;&lt;rec-number&gt;722&lt;/rec-number&gt;&lt;foreign-keys&gt;&lt;key app="EN" db-id="5af5x0twlz0eeoevdd3p2z08rdr2va5fsstx" timestamp="0"&gt;722&lt;/key&gt;&lt;/foreign-keys&gt;&lt;ref-type name="Journal Article"&gt;17&lt;/ref-type&gt;&lt;contributors&gt;&lt;authors&gt;&lt;author&gt;Yang, J.&lt;/author&gt;&lt;author&gt;Lee, S. H.&lt;/author&gt;&lt;author&gt;Goddard, M. E.&lt;/author&gt;&lt;author&gt;Visscher, P. M.&lt;/author&gt;&lt;/authors&gt;&lt;/contributors&gt;&lt;auth-address&gt;Queensland Statistical Genetics Laboratory, Queensland Institute of Medical Research, 300 Herston Road, Brisbane, Queensland 4006, Australia. jian.yang@qimr.edu.au&lt;/auth-address&gt;&lt;titles&gt;&lt;title&gt;GCTA: a tool for genome-wide complex trait analysis&lt;/title&gt;&lt;secondary-title&gt;Am J Hum Genet&lt;/secondary-title&gt;&lt;alt-title&gt;American journal of human genetics&lt;/alt-title&gt;&lt;/titles&gt;&lt;periodical&gt;&lt;full-title&gt;American Journal of Human Genetics&lt;/full-title&gt;&lt;abbr-1&gt;Am J Hum Genet&lt;/abbr-1&gt;&lt;/periodical&gt;&lt;alt-periodical&gt;&lt;full-title&gt;American Journal of Human Genetics&lt;/full-title&gt;&lt;abbr-1&gt;Am J Hum Genet&lt;/abbr-1&gt;&lt;/alt-periodical&gt;&lt;pages&gt;76-82&lt;/pages&gt;&lt;volume&gt;88&lt;/volume&gt;&lt;number&gt;1&lt;/number&gt;&lt;keywords&gt;&lt;keyword&gt;Chromosomes, Human, X/*genetics&lt;/keyword&gt;&lt;keyword&gt;Computer Simulation&lt;/keyword&gt;&lt;keyword&gt;Dosage Compensation, Genetic&lt;/keyword&gt;&lt;keyword&gt;Female&lt;/keyword&gt;&lt;keyword&gt;Genetic Linkage&lt;/keyword&gt;&lt;keyword&gt;Genome-Wide Association Study/*methods&lt;/keyword&gt;&lt;keyword&gt;Humans&lt;/keyword&gt;&lt;keyword&gt;Male&lt;/keyword&gt;&lt;keyword&gt;Models, Genetic&lt;/keyword&gt;&lt;keyword&gt;*Polymorphism, Single Nucleotide&lt;/keyword&gt;&lt;keyword&gt;*Quantitative Trait Loci&lt;/keyword&gt;&lt;keyword&gt;*Software&lt;/keyword&gt;&lt;/keywords&gt;&lt;dates&gt;&lt;year&gt;2011&lt;/year&gt;&lt;pub-dates&gt;&lt;date&gt;Jan 7&lt;/date&gt;&lt;/pub-dates&gt;&lt;/dates&gt;&lt;isbn&gt;1537-6605 (Electronic)&amp;#xD;0002-9297 (Linking)&lt;/isbn&gt;&lt;accession-num&gt;21167468&lt;/accession-num&gt;&lt;urls&gt;&lt;related-urls&gt;&lt;url&gt;http://www.ncbi.nlm.nih.gov/pubmed/21167468&lt;/url&gt;&lt;/related-urls&gt;&lt;/urls&gt;&lt;custom2&gt;3014363&lt;/custom2&gt;&lt;electronic-resource-num&gt;10.1016/j.ajhg.2010.11.011&lt;/electronic-resource-num&gt;&lt;/record&gt;&lt;/Cite&gt;&lt;/EndNote&gt;</w:instrText>
      </w:r>
      <w:r w:rsidRPr="009F5242">
        <w:fldChar w:fldCharType="separate"/>
      </w:r>
      <w:r w:rsidR="00B86D6E">
        <w:rPr>
          <w:noProof/>
        </w:rPr>
        <w:t>(15)</w:t>
      </w:r>
      <w:r w:rsidRPr="009F5242">
        <w:fldChar w:fldCharType="end"/>
      </w:r>
      <w:r w:rsidRPr="009F5242">
        <w:t xml:space="preserve"> from the hap-map 3 variants further filtered for MAF&gt;0.01, pHWE&lt;10-6 and missingness&lt;0.05 for a total of 1,123,943 variants. The GRM calculation was restricted to participants of European ancestry (N=456,426) defined by a &gt;0.9 posterior probability of belonging to the 1000G reference ancestry cluster. Overall, the pairs of twins and especially monozygotic twins did not exhibit outlying BRM values compared to the unrelated pairs (</w:t>
      </w:r>
      <w:r w:rsidR="00E576D0" w:rsidRPr="009F5242">
        <w:rPr>
          <w:b/>
        </w:rPr>
        <w:t>Appendix</w:t>
      </w:r>
      <w:r w:rsidR="00E576D0" w:rsidRPr="009F5242">
        <w:t xml:space="preserve"> </w:t>
      </w:r>
      <w:r w:rsidR="003A5A98">
        <w:rPr>
          <w:b/>
        </w:rPr>
        <w:t>S4</w:t>
      </w:r>
      <w:r w:rsidRPr="009F5242">
        <w:rPr>
          <w:b/>
        </w:rPr>
        <w:t xml:space="preserve"> Figure 4</w:t>
      </w:r>
      <w:r w:rsidRPr="009F5242">
        <w:t xml:space="preserve">), suggesting that they should not confound the results of a variance component analysis. Quite the opposite, they increase the variance of the off-diagonal BRM elements which results in an increased power </w:t>
      </w:r>
      <w:r w:rsidR="00E576D0" w:rsidRPr="009F5242">
        <w:rPr>
          <w:b/>
        </w:rPr>
        <w:t>Appendix S</w:t>
      </w:r>
      <w:r w:rsidR="003A5A98">
        <w:rPr>
          <w:b/>
        </w:rPr>
        <w:t>6</w:t>
      </w:r>
      <w:r w:rsidRPr="009F5242">
        <w:t xml:space="preserve">). </w:t>
      </w:r>
    </w:p>
    <w:p w14:paraId="5EFE69BD" w14:textId="77777777" w:rsidR="00C15680" w:rsidRPr="009F5242" w:rsidRDefault="00C15680" w:rsidP="00157CD0">
      <w:pPr>
        <w:spacing w:line="276" w:lineRule="auto"/>
      </w:pPr>
    </w:p>
    <w:p w14:paraId="612B5D1D" w14:textId="77777777" w:rsidR="00C15680" w:rsidRPr="009F5242" w:rsidRDefault="00C15680" w:rsidP="00157CD0">
      <w:pPr>
        <w:spacing w:line="276" w:lineRule="auto"/>
        <w:ind w:firstLine="720"/>
      </w:pPr>
    </w:p>
    <w:p w14:paraId="579FF920" w14:textId="77777777" w:rsidR="00C15680" w:rsidRPr="009F5242" w:rsidRDefault="00C15680" w:rsidP="00157CD0">
      <w:pPr>
        <w:keepNext/>
        <w:spacing w:line="276" w:lineRule="auto"/>
      </w:pPr>
      <w:r w:rsidRPr="009F5242">
        <w:rPr>
          <w:noProof/>
          <w:lang w:val="en-GB" w:eastAsia="en-GB"/>
        </w:rPr>
        <w:lastRenderedPageBreak/>
        <w:drawing>
          <wp:inline distT="0" distB="0" distL="0" distR="0" wp14:anchorId="738DAFD6" wp14:editId="290735BD">
            <wp:extent cx="3772900" cy="7546340"/>
            <wp:effectExtent l="0" t="0" r="12065" b="0"/>
            <wp:docPr id="2" name="Picture 2" descr="Supplementary4_Plot_BRM_exclusionImpact_UK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lementary4_Plot_BRM_exclusionImpact_UKB.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82772" cy="7566085"/>
                    </a:xfrm>
                    <a:prstGeom prst="rect">
                      <a:avLst/>
                    </a:prstGeom>
                    <a:noFill/>
                    <a:ln>
                      <a:noFill/>
                    </a:ln>
                  </pic:spPr>
                </pic:pic>
              </a:graphicData>
            </a:graphic>
          </wp:inline>
        </w:drawing>
      </w:r>
    </w:p>
    <w:p w14:paraId="2F25276E" w14:textId="258C262A" w:rsidR="00C15680" w:rsidRPr="009F5242" w:rsidRDefault="00E576D0" w:rsidP="00157CD0">
      <w:pPr>
        <w:pStyle w:val="Caption"/>
        <w:spacing w:line="276" w:lineRule="auto"/>
      </w:pPr>
      <w:r w:rsidRPr="009F5242">
        <w:t xml:space="preserve">Appendix </w:t>
      </w:r>
      <w:r w:rsidR="003A5A98">
        <w:t>S4</w:t>
      </w:r>
      <w:r w:rsidR="00C15680" w:rsidRPr="009F5242">
        <w:t xml:space="preserve"> Figure </w:t>
      </w:r>
      <w:fldSimple w:instr=" SEQ S3_Figure \* ARABIC ">
        <w:r w:rsidR="00A80CD0">
          <w:rPr>
            <w:noProof/>
          </w:rPr>
          <w:t>1</w:t>
        </w:r>
      </w:fldSimple>
      <w:r w:rsidR="00C15680" w:rsidRPr="009F5242">
        <w:t xml:space="preserve">: Histograms of diagonal and off-diagonal elements of the UKB brain relatedness matrix. </w:t>
      </w:r>
      <w:r w:rsidR="00C15680" w:rsidRPr="009F5242">
        <w:br/>
      </w:r>
      <w:r w:rsidR="00C15680" w:rsidRPr="009F5242">
        <w:rPr>
          <w:b w:val="0"/>
        </w:rPr>
        <w:t xml:space="preserve">Plots are presented before (left panels) and after participants’ QC exclusion (right panels). Colors correspond to the different brain modalities: dark red – left cortical thickness, light red – right cortical thickness, dark purple – left cortical area, light purple – left cortical area, dark yellow – left subcortical curvature, light yellow – right subcortical curvature, dark green – left subcortical thickness, light green – right subcortical thickness. </w:t>
      </w:r>
    </w:p>
    <w:p w14:paraId="3F666287" w14:textId="77777777" w:rsidR="00C15680" w:rsidRPr="009F5242" w:rsidRDefault="00C15680" w:rsidP="00157CD0">
      <w:pPr>
        <w:keepNext/>
        <w:spacing w:line="276" w:lineRule="auto"/>
      </w:pPr>
      <w:r w:rsidRPr="009F5242">
        <w:rPr>
          <w:noProof/>
          <w:lang w:val="en-GB" w:eastAsia="en-GB"/>
        </w:rPr>
        <w:lastRenderedPageBreak/>
        <w:drawing>
          <wp:inline distT="0" distB="0" distL="0" distR="0" wp14:anchorId="0D43464D" wp14:editId="2A2F9764">
            <wp:extent cx="3899535" cy="7799630"/>
            <wp:effectExtent l="0" t="0" r="12065" b="0"/>
            <wp:docPr id="3" name="Picture 3" descr="Supplementary3_Plot_BRM_exclusionImpact_H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lementary3_Plot_BRM_exclusionImpact_HCP.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16654" cy="7833870"/>
                    </a:xfrm>
                    <a:prstGeom prst="rect">
                      <a:avLst/>
                    </a:prstGeom>
                    <a:noFill/>
                    <a:ln>
                      <a:noFill/>
                    </a:ln>
                  </pic:spPr>
                </pic:pic>
              </a:graphicData>
            </a:graphic>
          </wp:inline>
        </w:drawing>
      </w:r>
    </w:p>
    <w:p w14:paraId="55DEBE64" w14:textId="259FBFF1" w:rsidR="00C15680" w:rsidRPr="009F5242" w:rsidRDefault="00E576D0" w:rsidP="00157CD0">
      <w:pPr>
        <w:pStyle w:val="Caption"/>
        <w:spacing w:line="276" w:lineRule="auto"/>
        <w:rPr>
          <w:b w:val="0"/>
        </w:rPr>
      </w:pPr>
      <w:r w:rsidRPr="009F5242">
        <w:t xml:space="preserve">Appendix </w:t>
      </w:r>
      <w:r w:rsidR="003A5A98">
        <w:t>S4</w:t>
      </w:r>
      <w:r w:rsidR="00C15680" w:rsidRPr="009F5242">
        <w:t xml:space="preserve"> Figure </w:t>
      </w:r>
      <w:fldSimple w:instr=" SEQ S3_Figure \* ARABIC ">
        <w:r w:rsidR="00A80CD0">
          <w:rPr>
            <w:noProof/>
          </w:rPr>
          <w:t>2</w:t>
        </w:r>
      </w:fldSimple>
      <w:r w:rsidR="00C15680" w:rsidRPr="009F5242">
        <w:t xml:space="preserve">: Histograms of diagonal and off-diagonal elements of the HCP brain relatedness matrix. </w:t>
      </w:r>
      <w:r w:rsidR="00C15680" w:rsidRPr="009F5242">
        <w:br/>
      </w:r>
      <w:r w:rsidR="00C15680" w:rsidRPr="009F5242">
        <w:rPr>
          <w:b w:val="0"/>
        </w:rPr>
        <w:t xml:space="preserve">Plots are presented before and after participants’ QC exclusion. Colors correspond to the different brain modalities: dark red – left cortical thickness, light red – right cortical thickness, dark purple – left cortical area, light purple – left cortical area, dark yellow – left subcortical curvature, light yellow – right subcortical curvature, dark green – left subcortical thickness, light green – right subcortical thickness. </w:t>
      </w:r>
    </w:p>
    <w:p w14:paraId="74E05216" w14:textId="77777777" w:rsidR="00E576D0" w:rsidRPr="009F5242" w:rsidRDefault="00E576D0" w:rsidP="00157CD0">
      <w:pPr>
        <w:spacing w:line="276" w:lineRule="auto"/>
      </w:pPr>
    </w:p>
    <w:p w14:paraId="5CBA15D2" w14:textId="77777777" w:rsidR="00E576D0" w:rsidRPr="009F5242" w:rsidRDefault="00E576D0" w:rsidP="00157CD0">
      <w:pPr>
        <w:spacing w:line="276" w:lineRule="auto"/>
      </w:pPr>
    </w:p>
    <w:p w14:paraId="5D3AEB00" w14:textId="77777777" w:rsidR="00C15680" w:rsidRPr="009F5242" w:rsidRDefault="00C15680" w:rsidP="00157CD0">
      <w:pPr>
        <w:keepNext/>
        <w:spacing w:line="276" w:lineRule="auto"/>
      </w:pPr>
      <w:r w:rsidRPr="009F5242">
        <w:rPr>
          <w:noProof/>
          <w:lang w:val="en-GB" w:eastAsia="en-GB"/>
        </w:rPr>
        <w:drawing>
          <wp:inline distT="0" distB="0" distL="0" distR="0" wp14:anchorId="5B96BFA5" wp14:editId="41430458">
            <wp:extent cx="5715000" cy="5715000"/>
            <wp:effectExtent l="0" t="0" r="0" b="0"/>
            <wp:docPr id="4" name="Picture 4" descr="Supplementary5_BRM_G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plementary5_BRM_GR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385655B0" w14:textId="3670A004" w:rsidR="00C15680" w:rsidRPr="009F5242" w:rsidRDefault="00E576D0" w:rsidP="00157CD0">
      <w:pPr>
        <w:pStyle w:val="Caption"/>
        <w:spacing w:line="276" w:lineRule="auto"/>
        <w:rPr>
          <w:b w:val="0"/>
        </w:rPr>
      </w:pPr>
      <w:r w:rsidRPr="009F5242">
        <w:t xml:space="preserve">Appendix </w:t>
      </w:r>
      <w:r w:rsidR="0061654D">
        <w:t>S</w:t>
      </w:r>
      <w:r w:rsidR="003A5A98">
        <w:t>4</w:t>
      </w:r>
      <w:r w:rsidR="00C15680" w:rsidRPr="009F5242">
        <w:t xml:space="preserve"> Figure </w:t>
      </w:r>
      <w:fldSimple w:instr=" SEQ S3_Figure \* ARABIC ">
        <w:r w:rsidR="00A80CD0">
          <w:rPr>
            <w:noProof/>
          </w:rPr>
          <w:t>3</w:t>
        </w:r>
      </w:fldSimple>
      <w:r w:rsidR="00C15680" w:rsidRPr="009F5242">
        <w:t xml:space="preserve">: Scatterplot showing the correlation between GRM and BRM pairwise elements in the UKB sample. </w:t>
      </w:r>
      <w:r w:rsidR="00C15680" w:rsidRPr="009F5242">
        <w:br/>
      </w:r>
      <w:r w:rsidR="00C15680" w:rsidRPr="009F5242">
        <w:rPr>
          <w:b w:val="0"/>
        </w:rPr>
        <w:t xml:space="preserve"> Correlations and p-values are shown. Colors correspond to the different brain modalities: dark red – left cortical thickness, light red – right cortical thickness, dark purple – left cortical area, light purple – left cortical area, dark yellow – left subcortical curvature, light yellow – right subcortical curvature, dark green – left subcortical thickness, light green – right subcortical thickness. Grey corresponds to all brain vertices. </w:t>
      </w:r>
    </w:p>
    <w:p w14:paraId="6846926B" w14:textId="77777777" w:rsidR="00E576D0" w:rsidRPr="009F5242" w:rsidRDefault="00E576D0" w:rsidP="00157CD0">
      <w:pPr>
        <w:spacing w:line="276" w:lineRule="auto"/>
      </w:pPr>
    </w:p>
    <w:p w14:paraId="766BFD57" w14:textId="77777777" w:rsidR="00E576D0" w:rsidRPr="009F5242" w:rsidRDefault="00E576D0" w:rsidP="00157CD0">
      <w:pPr>
        <w:spacing w:line="276" w:lineRule="auto"/>
      </w:pPr>
    </w:p>
    <w:p w14:paraId="63220FFC" w14:textId="77777777" w:rsidR="00C15680" w:rsidRPr="009F5242" w:rsidRDefault="00C15680" w:rsidP="00157CD0">
      <w:pPr>
        <w:spacing w:line="276" w:lineRule="auto"/>
      </w:pPr>
    </w:p>
    <w:p w14:paraId="2CCC2897" w14:textId="77777777" w:rsidR="00C15680" w:rsidRPr="009F5242" w:rsidRDefault="00C15680" w:rsidP="00157CD0">
      <w:pPr>
        <w:keepNext/>
        <w:spacing w:line="276" w:lineRule="auto"/>
      </w:pPr>
      <w:r w:rsidRPr="009F5242">
        <w:rPr>
          <w:noProof/>
          <w:lang w:val="en-GB" w:eastAsia="en-GB"/>
        </w:rPr>
        <w:lastRenderedPageBreak/>
        <w:drawing>
          <wp:inline distT="0" distB="0" distL="0" distR="0" wp14:anchorId="430A70EC" wp14:editId="029AD61F">
            <wp:extent cx="5715000" cy="5715000"/>
            <wp:effectExtent l="0" t="0" r="0" b="0"/>
            <wp:docPr id="5" name="Picture 5" descr="Supplementary6_HCP_pedigree_BRM_relationshi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pplementary6_HCP_pedigree_BRM_relationship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2F3DEDDE" w14:textId="338BEB0E" w:rsidR="00C15680" w:rsidRPr="009F5242" w:rsidRDefault="00E576D0" w:rsidP="00157CD0">
      <w:pPr>
        <w:pStyle w:val="Caption"/>
        <w:spacing w:line="276" w:lineRule="auto"/>
        <w:rPr>
          <w:b w:val="0"/>
        </w:rPr>
      </w:pPr>
      <w:r w:rsidRPr="009F5242">
        <w:t xml:space="preserve">Appendix </w:t>
      </w:r>
      <w:r w:rsidR="003A5A98">
        <w:t>S4</w:t>
      </w:r>
      <w:r w:rsidR="00C15680" w:rsidRPr="009F5242">
        <w:t xml:space="preserve"> Figure </w:t>
      </w:r>
      <w:fldSimple w:instr=" SEQ S3_Figure \* ARABIC ">
        <w:r w:rsidR="00A80CD0">
          <w:rPr>
            <w:noProof/>
          </w:rPr>
          <w:t>4</w:t>
        </w:r>
      </w:fldSimple>
      <w:r w:rsidR="00C15680" w:rsidRPr="009F5242">
        <w:t xml:space="preserve">: Boxplot showing the BRM pairwise elements per zygosity group in the HCP.  </w:t>
      </w:r>
      <w:r w:rsidR="00C15680" w:rsidRPr="009F5242">
        <w:br/>
      </w:r>
      <w:r w:rsidR="00C15680" w:rsidRPr="009F5242">
        <w:rPr>
          <w:b w:val="0"/>
        </w:rPr>
        <w:t xml:space="preserve">Tests of mean differences are shown. Colors correspond to the different brain modalities: dark red – left cortical thickness, light red – right cortical thickness, dark purple – left cortical area, light purple – left cortical area, dark yellow – left subcortical curvature, light yellow – right subcortical curvature, dark green – left subcortical thickness, light green – right subcortical thickness. Grey corresponds to all brain vertices. </w:t>
      </w:r>
    </w:p>
    <w:p w14:paraId="75DB1C49" w14:textId="77777777" w:rsidR="00C15680" w:rsidRPr="009F5242" w:rsidRDefault="00C15680" w:rsidP="00157CD0">
      <w:pPr>
        <w:spacing w:line="276" w:lineRule="auto"/>
        <w:rPr>
          <w:i/>
          <w:iCs/>
          <w:color w:val="1F497D" w:themeColor="text2"/>
          <w:sz w:val="18"/>
          <w:szCs w:val="18"/>
        </w:rPr>
      </w:pPr>
      <w:r w:rsidRPr="009F5242">
        <w:br w:type="page"/>
      </w:r>
    </w:p>
    <w:p w14:paraId="58505DAB" w14:textId="77777777" w:rsidR="00B10230" w:rsidRDefault="00B10230" w:rsidP="00D12F2E">
      <w:pPr>
        <w:pStyle w:val="SMHeading"/>
        <w:rPr>
          <w:lang w:val="en-AU"/>
        </w:rPr>
      </w:pPr>
      <w:bookmarkStart w:id="17" w:name="_Toc39077820"/>
      <w:bookmarkStart w:id="18" w:name="_Toc2268045"/>
      <w:r w:rsidRPr="00B10230">
        <w:rPr>
          <w:lang w:val="en-AU"/>
        </w:rPr>
        <w:lastRenderedPageBreak/>
        <w:t>Appendix S5: assumption testing in linear mixed models</w:t>
      </w:r>
      <w:bookmarkEnd w:id="17"/>
    </w:p>
    <w:p w14:paraId="3BBB965C" w14:textId="77777777" w:rsidR="00B10230" w:rsidRDefault="00B10230">
      <w:pPr>
        <w:rPr>
          <w:u w:val="single"/>
          <w:lang w:val="en-AU"/>
        </w:rPr>
      </w:pPr>
    </w:p>
    <w:p w14:paraId="2FE9463C" w14:textId="34E2D722" w:rsidR="00803CC1" w:rsidRDefault="00803CC1" w:rsidP="00803CC1">
      <w:pPr>
        <w:spacing w:line="276" w:lineRule="auto"/>
        <w:ind w:firstLine="720"/>
      </w:pPr>
      <w:r>
        <w:t xml:space="preserve">We tested whether the variance accounted for by the brain similarities was significantly different from 0 using a likelihood ratio test on nested models (with and without the random effect). The test statistic follows a chi-square distribution with x degree of freedom (x being the number of variance components tested) for a </w:t>
      </w:r>
      <m:oMath>
        <m:sSubSup>
          <m:sSubSupPr>
            <m:ctrlPr>
              <w:ins w:id="19" w:author="Microsoft Office User" w:date="2020-04-27T11:25:00Z">
                <w:rPr>
                  <w:rFonts w:ascii="Cambria Math" w:hAnsi="Cambria Math"/>
                  <w:i/>
                </w:rPr>
              </w:ins>
            </m:ctrlPr>
          </m:sSubSupPr>
          <m:e>
            <m:r>
              <w:rPr>
                <w:rFonts w:ascii="Cambria Math" w:hAnsi="Cambria Math"/>
              </w:rPr>
              <m:t>σ</m:t>
            </m:r>
          </m:e>
          <m:sub>
            <m:r>
              <w:rPr>
                <w:rFonts w:ascii="Cambria Math" w:hAnsi="Cambria Math"/>
              </w:rPr>
              <m:t>0</m:t>
            </m:r>
          </m:sub>
          <m:sup>
            <m:r>
              <w:rPr>
                <w:rFonts w:ascii="Cambria Math" w:hAnsi="Cambria Math"/>
              </w:rPr>
              <m:t>2</m:t>
            </m:r>
          </m:sup>
        </m:sSubSup>
      </m:oMath>
      <w:r>
        <w:t xml:space="preserve"> value inside the parameter space. However, when testing </w:t>
      </w:r>
      <m:oMath>
        <m:sSubSup>
          <m:sSubSupPr>
            <m:ctrlPr>
              <w:ins w:id="20" w:author="Microsoft Office User" w:date="2020-04-27T11:25:00Z">
                <w:rPr>
                  <w:rFonts w:ascii="Cambria Math" w:hAnsi="Cambria Math"/>
                  <w:i/>
                </w:rPr>
              </w:ins>
            </m:ctrlPr>
          </m:sSubSupPr>
          <m:e>
            <m:r>
              <w:rPr>
                <w:rFonts w:ascii="Cambria Math" w:hAnsi="Cambria Math"/>
              </w:rPr>
              <m:t>H0: σ</m:t>
            </m:r>
          </m:e>
          <m:sub>
            <m:r>
              <w:rPr>
                <w:rFonts w:ascii="Cambria Math" w:hAnsi="Cambria Math"/>
              </w:rPr>
              <m:t>0</m:t>
            </m:r>
          </m:sub>
          <m:sup>
            <m:r>
              <w:rPr>
                <w:rFonts w:ascii="Cambria Math" w:hAnsi="Cambria Math"/>
              </w:rPr>
              <m:t>2</m:t>
            </m:r>
          </m:sup>
        </m:sSubSup>
        <m:r>
          <w:rPr>
            <w:rFonts w:ascii="Cambria Math" w:hAnsi="Cambria Math"/>
          </w:rPr>
          <m:t xml:space="preserve">=0 vs. H1: </m:t>
        </m:r>
        <m:sSubSup>
          <m:sSubSupPr>
            <m:ctrlPr>
              <w:ins w:id="21" w:author="Microsoft Office User" w:date="2020-04-27T11:25:00Z">
                <w:rPr>
                  <w:rFonts w:ascii="Cambria Math" w:hAnsi="Cambria Math"/>
                  <w:i/>
                </w:rPr>
              </w:ins>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 xml:space="preserve">&gt;0 </m:t>
        </m:r>
      </m:oMath>
      <w:r>
        <w:rPr>
          <w:rFonts w:eastAsiaTheme="minorEastAsia"/>
        </w:rPr>
        <w:t xml:space="preserve">, </w:t>
      </w:r>
      <w:r>
        <w:t xml:space="preserve">the p-value should be interpreted with caution as the estimator may not be asymptotically normally distributed because 0 is a boundary of the parameter space </w:t>
      </w:r>
      <w:r>
        <w:fldChar w:fldCharType="begin">
          <w:fldData xml:space="preserve">PEVuZE5vdGU+PENpdGU+PEF1dGhvcj5TZWxmPC9BdXRob3I+PFllYXI+MTk4NzwvWWVhcj48UmVj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</w:fldData>
        </w:fldChar>
      </w:r>
      <w:r>
        <w:instrText xml:space="preserve"> ADDIN EN.CITE </w:instrText>
      </w:r>
      <w:r>
        <w:fldChar w:fldCharType="begin">
          <w:fldData xml:space="preserve">PEVuZE5vdGU+PENpdGU+PEF1dGhvcj5TZWxmPC9BdXRob3I+PFllYXI+MTk4NzwvWWVhcj48UmVj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</w:fldData>
        </w:fldChar>
      </w:r>
      <w:r>
        <w:instrText xml:space="preserve"> ADDIN EN.CITE.DATA </w:instrText>
      </w:r>
      <w:r>
        <w:fldChar w:fldCharType="end"/>
      </w:r>
      <w:r>
        <w:fldChar w:fldCharType="separate"/>
      </w:r>
      <w:r>
        <w:rPr>
          <w:noProof/>
        </w:rPr>
        <w:t>(16, 17)</w:t>
      </w:r>
      <w:r>
        <w:fldChar w:fldCharType="end"/>
      </w:r>
      <w:r>
        <w:t xml:space="preserve">. Some have suggested that the p-value could be better approximated using a mixture of chi-square distributions in the test of significance </w:t>
      </w:r>
      <w:r>
        <w:fldChar w:fldCharType="begin">
          <w:fldData xml:space="preserve">PEVuZE5vdGU+PENpdGU+PEF1dGhvcj5TZWxmPC9BdXRob3I+PFllYXI+MTk4NzwvWWVhcj48UmVj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</w:fldData>
        </w:fldChar>
      </w:r>
      <w:r>
        <w:instrText xml:space="preserve"> ADDIN EN.CITE </w:instrText>
      </w:r>
      <w:r>
        <w:fldChar w:fldCharType="begin">
          <w:fldData xml:space="preserve">PEVuZE5vdGU+PENpdGU+PEF1dGhvcj5TZWxmPC9BdXRob3I+PFllYXI+MTk4NzwvWWVhcj48UmVj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</w:fldData>
        </w:fldChar>
      </w:r>
      <w:r>
        <w:instrText xml:space="preserve"> ADDIN EN.CITE.DATA </w:instrText>
      </w:r>
      <w:r>
        <w:fldChar w:fldCharType="end"/>
      </w:r>
      <w:r>
        <w:fldChar w:fldCharType="separate"/>
      </w:r>
      <w:r>
        <w:rPr>
          <w:noProof/>
        </w:rPr>
        <w:t>(16, 17)</w:t>
      </w:r>
      <w:r>
        <w:fldChar w:fldCharType="end"/>
      </w:r>
      <w:r>
        <w:t xml:space="preserve">. However, a 50:50 mixture has been shown to be sometimes inappropriate </w:t>
      </w:r>
      <w:r>
        <w:fldChar w:fldCharType="begin">
          <w:fldData xml:space="preserve">PEVuZE5vdGU+PENpdGU+PEF1dGhvcj5QaW5oZWlybzwvQXV0aG9yPjxZZWFyPjIwMDA8L1llYXI+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</w:fldData>
        </w:fldChar>
      </w:r>
      <w:r>
        <w:instrText xml:space="preserve"> ADDIN EN.CITE </w:instrText>
      </w:r>
      <w:r>
        <w:fldChar w:fldCharType="begin">
          <w:fldData xml:space="preserve">PEVuZE5vdGU+PENpdGU+PEF1dGhvcj5QaW5oZWlybzwvQXV0aG9yPjxZZWFyPjIwMDA8L1llYXI+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</w:fldData>
        </w:fldChar>
      </w:r>
      <w:r>
        <w:instrText xml:space="preserve"> ADDIN EN.CITE.DATA </w:instrText>
      </w:r>
      <w:r>
        <w:fldChar w:fldCharType="end"/>
      </w:r>
      <w:r>
        <w:fldChar w:fldCharType="separate"/>
      </w:r>
      <w:r>
        <w:rPr>
          <w:noProof/>
        </w:rPr>
        <w:t>(18, 19)</w:t>
      </w:r>
      <w:r>
        <w:fldChar w:fldCharType="end"/>
      </w:r>
      <w:r>
        <w:t xml:space="preserve"> as the test relies on assumptions often not met in LMM (such as i.i.d. observations) </w:t>
      </w:r>
      <w:r>
        <w:fldChar w:fldCharType="begin"/>
      </w:r>
      <w:r>
        <w:instrText xml:space="preserve"> ADDIN EN.CITE &lt;EndNote&gt;&lt;Cite&gt;&lt;Author&gt;Crainiceanu&lt;/Author&gt;&lt;Year&gt;2004&lt;/Year&gt;&lt;RecNum&gt;1422&lt;/RecNum&gt;&lt;DisplayText&gt;(19)&lt;/DisplayText&gt;&lt;record&gt;&lt;rec-number&gt;1422&lt;/rec-number&gt;&lt;foreign-keys&gt;&lt;key app="EN" db-id="5af5x0twlz0eeoevdd3p2z08rdr2va5fsstx" timestamp="1509933700"&gt;1422&lt;/key&gt;&lt;/foreign-keys&gt;&lt;ref-type name="Journal Article"&gt;17&lt;/ref-type&gt;&lt;contributors&gt;&lt;authors&gt;&lt;author&gt;Crainiceanu, C. M.&lt;/author&gt;&lt;author&gt;Ruppert, D.&lt;/author&gt;&lt;/authors&gt;&lt;/contributors&gt;&lt;auth-address&gt;Cornell Univ, Dept Stat, Ithaca, NY 14853 USA&lt;/auth-address&gt;&lt;titles&gt;&lt;title&gt;Likelihood ratio tests in linear mixed models with one variance component&lt;/title&gt;&lt;secondary-title&gt;Journal of the Royal Statistical Society Series B-Statistical Methodology&lt;/secondary-title&gt;&lt;alt-title&gt;J Roy Stat Soc B&lt;/alt-title&gt;&lt;/titles&gt;&lt;periodical&gt;&lt;full-title&gt;Journal of the Royal Statistical Society Series B-Statistical Methodology&lt;/full-title&gt;&lt;abbr-1&gt;J Roy Stat Soc B&lt;/abbr-1&gt;&lt;/periodical&gt;&lt;alt-periodical&gt;&lt;full-title&gt;Journal of the Royal Statistical Society Series B-Statistical Methodology&lt;/full-title&gt;&lt;abbr-1&gt;J Roy Stat Soc B&lt;/abbr-1&gt;&lt;/alt-periodical&gt;&lt;pages&gt;165-185&lt;/pages&gt;&lt;volume&gt;66&lt;/volume&gt;&lt;keywords&gt;&lt;keyword&gt;degrees of freedom&lt;/keyword&gt;&lt;keyword&gt;non-regular problems&lt;/keyword&gt;&lt;keyword&gt;penalized splines&lt;/keyword&gt;&lt;keyword&gt;nonparametric regression&lt;/keyword&gt;&lt;keyword&gt;inference&lt;/keyword&gt;&lt;keyword&gt;parameter&lt;/keyword&gt;&lt;keyword&gt;boundary&lt;/keyword&gt;&lt;keyword&gt;splines&lt;/keyword&gt;&lt;/keywords&gt;&lt;dates&gt;&lt;year&gt;2004&lt;/year&gt;&lt;/dates&gt;&lt;isbn&gt;1369-7412&lt;/isbn&gt;&lt;accession-num&gt;WOS:000187448400011&lt;/accession-num&gt;&lt;urls&gt;&lt;related-urls&gt;&lt;url&gt;&amp;lt;Go to ISI&amp;gt;://WOS:000187448400011&lt;/url&gt;&lt;/related-urls&gt;&lt;/urls&gt;&lt;electronic-resource-num&gt;DOI 10.1111/j.1467-9868.2004.00438.x&lt;/electronic-resource-num&gt;&lt;language&gt;English&lt;/language&gt;&lt;/record&gt;&lt;/Cite&gt;&lt;/EndNote&gt;</w:instrText>
      </w:r>
      <w:r>
        <w:fldChar w:fldCharType="separate"/>
      </w:r>
      <w:r>
        <w:rPr>
          <w:noProof/>
        </w:rPr>
        <w:t>(19)</w:t>
      </w:r>
      <w:r>
        <w:fldChar w:fldCharType="end"/>
      </w:r>
      <w:r>
        <w:t xml:space="preserve">. Thus, we preferred using a </w:t>
      </w:r>
      <w:r>
        <w:sym w:font="Symbol" w:char="F063"/>
      </w:r>
      <w:r>
        <w:t xml:space="preserve">2 (x df.), the only consequence being a less powerful hence conservative test </w:t>
      </w:r>
      <w:r>
        <w:fldChar w:fldCharType="begin">
          <w:fldData xml:space="preserve">PEVuZE5vdGU+PENpdGU+PEF1dGhvcj5DcmFpbmljZWFudTwvQXV0aG9yPjxZZWFyPjIwMDQ8L1ll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</w:fldData>
        </w:fldChar>
      </w:r>
      <w:r>
        <w:instrText xml:space="preserve"> ADDIN EN.CITE </w:instrText>
      </w:r>
      <w:r>
        <w:fldChar w:fldCharType="begin">
          <w:fldData xml:space="preserve">PEVuZE5vdGU+PENpdGU+PEF1dGhvcj5DcmFpbmljZWFudTwvQXV0aG9yPjxZZWFyPjIwMDQ8L1ll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</w:fldData>
        </w:fldChar>
      </w:r>
      <w:r>
        <w:instrText xml:space="preserve"> ADDIN EN.CITE.DATA </w:instrText>
      </w:r>
      <w:r>
        <w:fldChar w:fldCharType="end"/>
      </w:r>
      <w:r>
        <w:fldChar w:fldCharType="separate"/>
      </w:r>
      <w:r>
        <w:rPr>
          <w:noProof/>
        </w:rPr>
        <w:t>(18-20)</w:t>
      </w:r>
      <w:r>
        <w:fldChar w:fldCharType="end"/>
      </w:r>
      <w:r>
        <w:t xml:space="preserve">. Such test is implemented in OSCA </w:t>
      </w:r>
      <w:r>
        <w:fldChar w:fldCharType="begin">
          <w:fldData xml:space="preserve">PEVuZE5vdGU+PENpdGU+PEF1dGhvcj5aaGFuZzwvQXV0aG9yPjxZZWFyPjIwMTk8L1llYXI+PFJl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==
</w:fldData>
        </w:fldChar>
      </w:r>
      <w:r>
        <w:instrText xml:space="preserve"> ADDIN EN.CITE </w:instrText>
      </w:r>
      <w:r>
        <w:fldChar w:fldCharType="begin">
          <w:fldData xml:space="preserve">PEVuZE5vdGU+PENpdGU+PEF1dGhvcj5aaGFuZzwvQXV0aG9yPjxZZWFyPjIwMTk8L1llYXI+PFJl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==
</w:fldData>
        </w:fldChar>
      </w:r>
      <w:r>
        <w:instrText xml:space="preserve"> ADDIN EN.CITE.DATA </w:instrText>
      </w:r>
      <w:r>
        <w:fldChar w:fldCharType="end"/>
      </w:r>
      <w:r>
        <w:fldChar w:fldCharType="separate"/>
      </w:r>
      <w:r>
        <w:rPr>
          <w:noProof/>
        </w:rPr>
        <w:t>(21)</w:t>
      </w:r>
      <w:r>
        <w:fldChar w:fldCharType="end"/>
      </w:r>
      <w:r>
        <w:t xml:space="preserve">, as well as in GCTA </w:t>
      </w:r>
      <w:r>
        <w:fldChar w:fldCharType="begin"/>
      </w:r>
      <w:r>
        <w:instrText xml:space="preserve"> ADDIN EN.CITE &lt;EndNote&gt;&lt;Cite&gt;&lt;Author&gt;Yang&lt;/Author&gt;&lt;Year&gt;2011&lt;/Year&gt;&lt;RecNum&gt;722&lt;/RecNum&gt;&lt;DisplayText&gt;(15)&lt;/DisplayText&gt;&lt;record&gt;&lt;rec-number&gt;722&lt;/rec-number&gt;&lt;foreign-keys&gt;&lt;key app="EN" db-id="5af5x0twlz0eeoevdd3p2z08rdr2va5fsstx" timestamp="0"&gt;722&lt;/key&gt;&lt;/foreign-keys&gt;&lt;ref-type name="Journal Article"&gt;17&lt;/ref-type&gt;&lt;contributors&gt;&lt;authors&gt;&lt;author&gt;Yang, J.&lt;/author&gt;&lt;author&gt;Lee, S. H.&lt;/author&gt;&lt;author&gt;Goddard, M. E.&lt;/author&gt;&lt;author&gt;Visscher, P. M.&lt;/author&gt;&lt;/authors&gt;&lt;/contributors&gt;&lt;auth-address&gt;Queensland Statistical Genetics Laboratory, Queensland Institute of Medical Research, 300 Herston Road, Brisbane, Queensland 4006, Australia. jian.yang@qimr.edu.au&lt;/auth-address&gt;&lt;titles&gt;&lt;title&gt;GCTA: a tool for genome-wide complex trait analysis&lt;/title&gt;&lt;secondary-title&gt;Am J Hum Genet&lt;/secondary-title&gt;&lt;alt-title&gt;American journal of human genetics&lt;/alt-title&gt;&lt;/titles&gt;&lt;periodical&gt;&lt;full-title&gt;American Journal of Human Genetics&lt;/full-title&gt;&lt;abbr-1&gt;Am J Hum Genet&lt;/abbr-1&gt;&lt;/periodical&gt;&lt;alt-periodical&gt;&lt;full-title&gt;American Journal of Human Genetics&lt;/full-title&gt;&lt;abbr-1&gt;Am J Hum Genet&lt;/abbr-1&gt;&lt;/alt-periodical&gt;&lt;pages&gt;76-82&lt;/pages&gt;&lt;volume&gt;88&lt;/volume&gt;&lt;number&gt;1&lt;/number&gt;&lt;keywords&gt;&lt;keyword&gt;Chromosomes, Human, X/*genetics&lt;/keyword&gt;&lt;keyword&gt;Computer Simulation&lt;/keyword&gt;&lt;keyword&gt;Dosage Compensation, Genetic&lt;/keyword&gt;&lt;keyword&gt;Female&lt;/keyword&gt;&lt;keyword&gt;Genetic Linkage&lt;/keyword&gt;&lt;keyword&gt;Genome-Wide Association Study/*methods&lt;/keyword&gt;&lt;keyword&gt;Humans&lt;/keyword&gt;&lt;keyword&gt;Male&lt;/keyword&gt;&lt;keyword&gt;Models, Genetic&lt;/keyword&gt;&lt;keyword&gt;*Polymorphism, Single Nucleotide&lt;/keyword&gt;&lt;keyword&gt;*Quantitative Trait Loci&lt;/keyword&gt;&lt;keyword&gt;*Software&lt;/keyword&gt;&lt;/keywords&gt;&lt;dates&gt;&lt;year&gt;2011&lt;/year&gt;&lt;pub-dates&gt;&lt;date&gt;Jan 7&lt;/date&gt;&lt;/pub-dates&gt;&lt;/dates&gt;&lt;isbn&gt;1537-6605 (Electronic)&amp;#xD;0002-9297 (Linking)&lt;/isbn&gt;&lt;accession-num&gt;21167468&lt;/accession-num&gt;&lt;urls&gt;&lt;related-urls&gt;&lt;url&gt;http://www.ncbi.nlm.nih.gov/pubmed/21167468&lt;/url&gt;&lt;/related-urls&gt;&lt;/urls&gt;&lt;custom2&gt;3014363&lt;/custom2&gt;&lt;electronic-resource-num&gt;10.1016/j.ajhg.2010.11.011&lt;/electronic-resource-num&gt;&lt;/record&gt;&lt;/Cite&gt;&lt;/EndNote&gt;</w:instrText>
      </w:r>
      <w:r>
        <w:fldChar w:fldCharType="separate"/>
      </w:r>
      <w:r>
        <w:rPr>
          <w:noProof/>
        </w:rPr>
        <w:t>(15)</w:t>
      </w:r>
      <w:r>
        <w:fldChar w:fldCharType="end"/>
      </w:r>
      <w:r>
        <w:t>.</w:t>
      </w:r>
    </w:p>
    <w:p w14:paraId="02CB91BA" w14:textId="1E263B3F" w:rsidR="00B10230" w:rsidRPr="00B10230" w:rsidRDefault="00B10230">
      <w:pPr>
        <w:rPr>
          <w:u w:val="single"/>
          <w:lang w:val="en-AU"/>
        </w:rPr>
      </w:pPr>
      <w:r w:rsidRPr="00B10230">
        <w:rPr>
          <w:u w:val="single"/>
          <w:lang w:val="en-AU"/>
        </w:rPr>
        <w:br w:type="page"/>
      </w:r>
    </w:p>
    <w:p w14:paraId="71D91706" w14:textId="0877FBB9" w:rsidR="00C15680" w:rsidRDefault="00C15680" w:rsidP="00D12F2E">
      <w:pPr>
        <w:pStyle w:val="SMHeading"/>
        <w:rPr>
          <w:lang w:val="en-AU"/>
        </w:rPr>
      </w:pPr>
      <w:bookmarkStart w:id="22" w:name="_Toc39077821"/>
      <w:r w:rsidRPr="009F5242">
        <w:rPr>
          <w:lang w:val="en-AU"/>
        </w:rPr>
        <w:lastRenderedPageBreak/>
        <w:t>Appendix S</w:t>
      </w:r>
      <w:r w:rsidR="00803CC1">
        <w:rPr>
          <w:lang w:val="en-AU"/>
        </w:rPr>
        <w:t>6</w:t>
      </w:r>
      <w:r w:rsidRPr="009F5242">
        <w:rPr>
          <w:lang w:val="en-AU"/>
        </w:rPr>
        <w:t>: SE of the residual correlation</w:t>
      </w:r>
      <w:bookmarkEnd w:id="18"/>
      <w:bookmarkEnd w:id="22"/>
    </w:p>
    <w:p w14:paraId="55DBE169" w14:textId="77777777" w:rsidR="003F5E59" w:rsidRPr="009F5242" w:rsidRDefault="003F5E59" w:rsidP="00D12F2E">
      <w:pPr>
        <w:pStyle w:val="SMHeading"/>
        <w:rPr>
          <w:lang w:val="en-AU"/>
        </w:rPr>
      </w:pPr>
    </w:p>
    <w:p w14:paraId="305540C9" w14:textId="3152235B" w:rsidR="00C15680" w:rsidRDefault="00996339" w:rsidP="00157CD0">
      <w:pPr>
        <w:spacing w:line="276" w:lineRule="auto"/>
        <w:rPr>
          <w:lang w:val="en-AU"/>
        </w:rPr>
      </w:pPr>
      <w:r>
        <w:rPr>
          <w:color w:val="000000" w:themeColor="text1"/>
        </w:rPr>
        <w:t>Residual correlation (r</w:t>
      </w:r>
      <w:r w:rsidRPr="00FD586B">
        <w:rPr>
          <w:color w:val="000000" w:themeColor="text1"/>
          <w:vertAlign w:val="subscript"/>
        </w:rPr>
        <w:t>E</w:t>
      </w:r>
      <w:r w:rsidRPr="00996339">
        <w:rPr>
          <w:color w:val="000000" w:themeColor="text1"/>
        </w:rPr>
        <w:t>)</w:t>
      </w:r>
      <w:r>
        <w:rPr>
          <w:color w:val="000000" w:themeColor="text1"/>
        </w:rPr>
        <w:t xml:space="preserve"> offers insight into factors, shared between the traits, but that do not relate to grey-matter structure (e.g. other brain modalities, non-brain contribution). A weighted sum of r</w:t>
      </w:r>
      <w:r w:rsidRPr="00FD586B">
        <w:rPr>
          <w:color w:val="000000" w:themeColor="text1"/>
          <w:vertAlign w:val="subscript"/>
        </w:rPr>
        <w:t xml:space="preserve">GM </w:t>
      </w:r>
      <w:r>
        <w:rPr>
          <w:color w:val="000000" w:themeColor="text1"/>
        </w:rPr>
        <w:t>and r</w:t>
      </w:r>
      <w:r w:rsidRPr="00FD586B">
        <w:rPr>
          <w:color w:val="000000" w:themeColor="text1"/>
          <w:vertAlign w:val="subscript"/>
        </w:rPr>
        <w:t>E</w:t>
      </w:r>
      <w:r>
        <w:rPr>
          <w:color w:val="000000" w:themeColor="text1"/>
        </w:rPr>
        <w:t xml:space="preserve"> make up the phenotypic correlation. </w:t>
      </w:r>
      <w:r>
        <w:rPr>
          <w:lang w:val="en-AU"/>
        </w:rPr>
        <w:t>Thus</w:t>
      </w:r>
      <w:r w:rsidR="000B51BC">
        <w:rPr>
          <w:lang w:val="en-AU"/>
        </w:rPr>
        <w:t xml:space="preserve">, we calculated rE from the phenotypic and grey-matter correlation using: </w:t>
      </w:r>
    </w:p>
    <w:p w14:paraId="7D433C93" w14:textId="6C9020F3" w:rsidR="000B51BC" w:rsidRPr="000B51BC" w:rsidRDefault="00263AE3" w:rsidP="00157CD0">
      <w:pPr>
        <w:spacing w:line="276" w:lineRule="auto"/>
      </w:pPr>
      <m:oMathPara>
        <m:oMath>
          <m:sSub>
            <m:sSubPr>
              <m:ctrlPr>
                <w:ins w:id="23" w:author="Microsoft Office User" w:date="2020-05-11T16:23:00Z">
                  <w:rPr>
                    <w:rFonts w:ascii="Cambria Math" w:hAnsi="Cambria Math"/>
                  </w:rPr>
                </w:ins>
              </m:ctrlPr>
            </m:sSubPr>
            <m:e>
              <m:r>
                <m:rPr>
                  <m:sty m:val="p"/>
                </m:rPr>
                <w:rPr>
                  <w:rFonts w:ascii="Cambria Math" w:hAnsi="Cambria Math"/>
                </w:rPr>
                <m:t>r</m:t>
              </m:r>
            </m:e>
            <m:sub>
              <m:r>
                <m:rPr>
                  <m:sty m:val="p"/>
                </m:rPr>
                <w:rPr>
                  <w:rFonts w:ascii="Cambria Math" w:hAnsi="Cambria Math"/>
                </w:rPr>
                <m:t>E</m:t>
              </m:r>
            </m:sub>
          </m:sSub>
          <m:r>
            <m:rPr>
              <m:sty m:val="p"/>
            </m:rPr>
            <w:rPr>
              <w:rFonts w:ascii="Cambria Math" w:hAnsi="Cambria Math"/>
            </w:rPr>
            <m:t>=</m:t>
          </m:r>
          <m:f>
            <m:fPr>
              <m:ctrlPr>
                <w:ins w:id="24" w:author="Microsoft Office User" w:date="2020-05-11T16:23:00Z">
                  <w:rPr>
                    <w:rFonts w:ascii="Cambria Math" w:hAnsi="Cambria Math"/>
                  </w:rPr>
                </w:ins>
              </m:ctrlPr>
            </m:fPr>
            <m:num>
              <m:r>
                <m:rPr>
                  <m:sty m:val="p"/>
                </m:rPr>
                <w:rPr>
                  <w:rFonts w:ascii="Cambria Math" w:eastAsiaTheme="minorEastAsia" w:hAnsi="Cambria Math"/>
                </w:rPr>
                <m:t>r-</m:t>
              </m:r>
              <m:sSub>
                <m:sSubPr>
                  <m:ctrlPr>
                    <w:ins w:id="25" w:author="Microsoft Office User" w:date="2020-05-11T16:23:00Z">
                      <w:rPr>
                        <w:rFonts w:ascii="Cambria Math" w:eastAsiaTheme="minorEastAsia" w:hAnsi="Cambria Math"/>
                      </w:rPr>
                    </w:ins>
                  </m:ctrlPr>
                </m:sSubPr>
                <m:e>
                  <m:r>
                    <m:rPr>
                      <m:sty m:val="p"/>
                    </m:rPr>
                    <w:rPr>
                      <w:rFonts w:ascii="Cambria Math" w:eastAsiaTheme="minorEastAsia" w:hAnsi="Cambria Math"/>
                    </w:rPr>
                    <m:t>r</m:t>
                  </m:r>
                </m:e>
                <m:sub>
                  <m:r>
                    <m:rPr>
                      <m:sty m:val="p"/>
                    </m:rPr>
                    <w:rPr>
                      <w:rFonts w:ascii="Cambria Math" w:eastAsiaTheme="minorEastAsia" w:hAnsi="Cambria Math"/>
                    </w:rPr>
                    <m:t>GM</m:t>
                  </m:r>
                </m:sub>
              </m:sSub>
              <m:r>
                <m:rPr>
                  <m:sty m:val="p"/>
                </m:rPr>
                <w:rPr>
                  <w:rFonts w:ascii="Cambria Math" w:eastAsiaTheme="minorEastAsia" w:hAnsi="Cambria Math"/>
                </w:rPr>
                <m:t>*</m:t>
              </m:r>
              <m:rad>
                <m:radPr>
                  <m:degHide m:val="1"/>
                  <m:ctrlPr>
                    <w:ins w:id="26" w:author="Microsoft Office User" w:date="2020-05-11T16:23:00Z">
                      <w:rPr>
                        <w:rFonts w:ascii="Cambria Math" w:eastAsiaTheme="minorEastAsia" w:hAnsi="Cambria Math"/>
                      </w:rPr>
                    </w:ins>
                  </m:ctrlPr>
                </m:radPr>
                <m:deg/>
                <m:e>
                  <m:sSubSup>
                    <m:sSubSupPr>
                      <m:ctrlPr>
                        <w:ins w:id="27" w:author="Microsoft Office User" w:date="2020-05-11T16:23:00Z">
                          <w:rPr>
                            <w:rFonts w:ascii="Cambria Math" w:hAnsi="Cambria Math"/>
                          </w:rPr>
                        </w:ins>
                      </m:ctrlPr>
                    </m:sSubSupPr>
                    <m:e>
                      <m:r>
                        <m:rPr>
                          <m:sty m:val="p"/>
                        </m:rPr>
                        <w:rPr>
                          <w:rFonts w:ascii="Cambria Math" w:hAnsi="Cambria Math"/>
                        </w:rPr>
                        <m:t>R</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ins w:id="28" w:author="Microsoft Office User" w:date="2020-05-11T16:23:00Z">
                          <w:rPr>
                            <w:rFonts w:ascii="Cambria Math" w:hAnsi="Cambria Math"/>
                          </w:rPr>
                        </w:ins>
                      </m:ctrlPr>
                    </m:sSubSupPr>
                    <m:e>
                      <m:r>
                        <m:rPr>
                          <m:sty m:val="p"/>
                        </m:rPr>
                        <w:rPr>
                          <w:rFonts w:ascii="Cambria Math" w:hAnsi="Cambria Math"/>
                        </w:rPr>
                        <m:t>R</m:t>
                      </m:r>
                    </m:e>
                    <m:sub>
                      <m:r>
                        <m:rPr>
                          <m:sty m:val="p"/>
                        </m:rPr>
                        <w:rPr>
                          <w:rFonts w:ascii="Cambria Math" w:hAnsi="Cambria Math"/>
                        </w:rPr>
                        <m:t>2</m:t>
                      </m:r>
                    </m:sub>
                    <m:sup>
                      <m:r>
                        <m:rPr>
                          <m:sty m:val="p"/>
                        </m:rPr>
                        <w:rPr>
                          <w:rFonts w:ascii="Cambria Math" w:hAnsi="Cambria Math"/>
                        </w:rPr>
                        <m:t>2</m:t>
                      </m:r>
                    </m:sup>
                  </m:sSubSup>
                </m:e>
              </m:rad>
            </m:num>
            <m:den>
              <m:rad>
                <m:radPr>
                  <m:degHide m:val="1"/>
                  <m:ctrlPr>
                    <w:ins w:id="29" w:author="Microsoft Office User" w:date="2020-05-11T16:23:00Z">
                      <w:rPr>
                        <w:rFonts w:ascii="Cambria Math" w:hAnsi="Cambria Math"/>
                      </w:rPr>
                    </w:ins>
                  </m:ctrlPr>
                </m:radPr>
                <m:deg/>
                <m:e>
                  <m:sSubSup>
                    <m:sSubSupPr>
                      <m:ctrlPr>
                        <w:ins w:id="30" w:author="Microsoft Office User" w:date="2020-05-11T16:23:00Z">
                          <w:rPr>
                            <w:rFonts w:ascii="Cambria Math" w:hAnsi="Cambria Math"/>
                          </w:rPr>
                        </w:ins>
                      </m:ctrlPr>
                    </m:sSubSupPr>
                    <m:e>
                      <m:r>
                        <m:rPr>
                          <m:sty m:val="p"/>
                        </m:rPr>
                        <w:rPr>
                          <w:rFonts w:ascii="Cambria Math" w:hAnsi="Cambria Math"/>
                        </w:rPr>
                        <m:t>(1-R</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)*(1-</m:t>
                  </m:r>
                  <m:sSubSup>
                    <m:sSubSupPr>
                      <m:ctrlPr>
                        <w:ins w:id="31" w:author="Microsoft Office User" w:date="2020-05-11T16:23:00Z">
                          <w:rPr>
                            <w:rFonts w:ascii="Cambria Math" w:hAnsi="Cambria Math"/>
                          </w:rPr>
                        </w:ins>
                      </m:ctrlPr>
                    </m:sSubSupPr>
                    <m:e>
                      <m:r>
                        <m:rPr>
                          <m:sty m:val="p"/>
                        </m:rPr>
                        <w:rPr>
                          <w:rFonts w:ascii="Cambria Math" w:hAnsi="Cambria Math"/>
                        </w:rPr>
                        <m:t>R</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e>
              </m:rad>
              <m:r>
                <m:rPr>
                  <m:sty m:val="p"/>
                </m:rPr>
                <w:rPr>
                  <w:rFonts w:ascii="Cambria Math" w:hAnsi="Cambria Math"/>
                </w:rPr>
                <m:t xml:space="preserve"> </m:t>
              </m:r>
            </m:den>
          </m:f>
        </m:oMath>
      </m:oMathPara>
    </w:p>
    <w:p w14:paraId="289A217A" w14:textId="5CD55054" w:rsidR="000B51BC" w:rsidRDefault="000B51BC" w:rsidP="00157CD0">
      <w:pPr>
        <w:spacing w:line="276" w:lineRule="auto"/>
        <w:rPr>
          <w:lang w:val="en-AU"/>
        </w:rPr>
      </w:pPr>
      <w:r>
        <w:rPr>
          <w:rFonts w:eastAsiaTheme="minorEastAsia"/>
        </w:rPr>
        <w:t xml:space="preserve">with </w:t>
      </w:r>
      <m:oMath>
        <m:sSubSup>
          <m:sSubSupPr>
            <m:ctrlPr>
              <w:ins w:id="32" w:author="Microsoft Office User" w:date="2020-05-11T16:23:00Z">
                <w:rPr>
                  <w:rFonts w:ascii="Cambria Math" w:hAnsi="Cambria Math"/>
                </w:rPr>
              </w:ins>
            </m:ctrlPr>
          </m:sSubSupPr>
          <m:e>
            <m:r>
              <m:rPr>
                <m:sty m:val="p"/>
              </m:rPr>
              <w:rPr>
                <w:rFonts w:ascii="Cambria Math" w:hAnsi="Cambria Math"/>
              </w:rPr>
              <m:t>R</m:t>
            </m:r>
          </m:e>
          <m:sub>
            <m:r>
              <m:rPr>
                <m:sty m:val="p"/>
              </m:rPr>
              <w:rPr>
                <w:rFonts w:ascii="Cambria Math" w:hAnsi="Cambria Math"/>
              </w:rPr>
              <m:t>1</m:t>
            </m:r>
          </m:sub>
          <m:sup>
            <m:r>
              <m:rPr>
                <m:sty m:val="p"/>
              </m:rPr>
              <w:rPr>
                <w:rFonts w:ascii="Cambria Math" w:hAnsi="Cambria Math"/>
              </w:rPr>
              <m:t>2</m:t>
            </m:r>
          </m:sup>
        </m:sSubSup>
      </m:oMath>
      <w:r>
        <w:rPr>
          <w:rFonts w:eastAsiaTheme="minorEastAsia"/>
        </w:rPr>
        <w:t xml:space="preserve">and </w:t>
      </w:r>
      <m:oMath>
        <m:sSubSup>
          <m:sSubSupPr>
            <m:ctrlPr>
              <w:ins w:id="33" w:author="Microsoft Office User" w:date="2020-05-11T16:23:00Z">
                <w:rPr>
                  <w:rFonts w:ascii="Cambria Math" w:hAnsi="Cambria Math"/>
                </w:rPr>
              </w:ins>
            </m:ctrlPr>
          </m:sSubSupPr>
          <m:e>
            <m:r>
              <m:rPr>
                <m:sty m:val="p"/>
              </m:rPr>
              <w:rPr>
                <w:rFonts w:ascii="Cambria Math" w:hAnsi="Cambria Math"/>
              </w:rPr>
              <m:t>R</m:t>
            </m:r>
          </m:e>
          <m:sub>
            <m:r>
              <m:rPr>
                <m:sty m:val="p"/>
              </m:rPr>
              <w:rPr>
                <w:rFonts w:ascii="Cambria Math" w:hAnsi="Cambria Math"/>
              </w:rPr>
              <m:t>2</m:t>
            </m:r>
          </m:sub>
          <m:sup>
            <m:r>
              <m:rPr>
                <m:sty m:val="p"/>
              </m:rPr>
              <w:rPr>
                <w:rFonts w:ascii="Cambria Math" w:hAnsi="Cambria Math"/>
              </w:rPr>
              <m:t>2</m:t>
            </m:r>
          </m:sup>
        </m:sSubSup>
      </m:oMath>
      <w:r>
        <w:rPr>
          <w:rFonts w:eastAsiaTheme="minorEastAsia"/>
        </w:rPr>
        <w:t xml:space="preserve"> the brain-morphometricity of the two traits included in the bivariate model.</w:t>
      </w:r>
    </w:p>
    <w:p w14:paraId="51A31F62" w14:textId="0B86C9CF" w:rsidR="00C15680" w:rsidRPr="009F5242" w:rsidRDefault="00BB0F2A" w:rsidP="00A87761">
      <w:pPr>
        <w:spacing w:line="276" w:lineRule="auto"/>
        <w:ind w:firstLine="720"/>
        <w:rPr>
          <w:rFonts w:eastAsiaTheme="minorEastAsia"/>
        </w:rPr>
      </w:pPr>
      <w:r>
        <w:rPr>
          <w:lang w:val="en-AU"/>
        </w:rPr>
        <w:t>To derive the SE, we use the fact that t</w:t>
      </w:r>
      <w:r w:rsidR="00C15680" w:rsidRPr="009F5242">
        <w:rPr>
          <w:lang w:val="en-AU"/>
        </w:rPr>
        <w:t xml:space="preserve">he residual correlation between random variables X and Y can </w:t>
      </w:r>
      <w:r w:rsidR="00C15680" w:rsidRPr="009F5242">
        <w:rPr>
          <w:rFonts w:eastAsiaTheme="minorEastAsia"/>
        </w:rPr>
        <w:t>be expressed as a function of the residual covariance between X and Y (</w:t>
      </w:r>
      <m:oMath>
        <m:sSub>
          <m:sSubPr>
            <m:ctrlPr>
              <w:ins w:id="34" w:author="Microsoft Office User" w:date="2020-05-11T16:23:00Z">
                <w:rPr>
                  <w:rFonts w:ascii="Cambria Math" w:eastAsiaTheme="minorEastAsia" w:hAnsi="Cambria Math"/>
                  <w:i/>
                </w:rPr>
              </w:ins>
            </m:ctrlPr>
          </m:sSubPr>
          <m:e>
            <m:acc>
              <m:accPr>
                <m:ctrlPr>
                  <w:ins w:id="35" w:author="Microsoft Office User" w:date="2020-05-11T16:23:00Z">
                    <w:rPr>
                      <w:rFonts w:ascii="Cambria Math" w:eastAsiaTheme="minorEastAsia" w:hAnsi="Cambria Math"/>
                      <w:i/>
                    </w:rPr>
                  </w:ins>
                </m:ctrlPr>
              </m:accPr>
              <m:e>
                <m:r>
                  <w:rPr>
                    <w:rFonts w:ascii="Cambria Math" w:eastAsiaTheme="minorEastAsia" w:hAnsi="Cambria Math"/>
                  </w:rPr>
                  <m:t>σ</m:t>
                </m:r>
              </m:e>
            </m:acc>
          </m:e>
          <m:sub>
            <m:r>
              <w:rPr>
                <w:rFonts w:ascii="Cambria Math" w:eastAsiaTheme="minorEastAsia" w:hAnsi="Cambria Math"/>
              </w:rPr>
              <m:t>XY</m:t>
            </m:r>
          </m:sub>
        </m:sSub>
      </m:oMath>
      <w:r w:rsidR="00C15680" w:rsidRPr="009F5242">
        <w:rPr>
          <w:rFonts w:eastAsiaTheme="minorEastAsia"/>
        </w:rPr>
        <w:t>), and the residual association with X or Y (</w:t>
      </w:r>
      <m:oMath>
        <m:sSub>
          <m:sSubPr>
            <m:ctrlPr>
              <w:ins w:id="36" w:author="Microsoft Office User" w:date="2020-05-11T16:23:00Z">
                <w:rPr>
                  <w:rFonts w:ascii="Cambria Math" w:eastAsiaTheme="minorEastAsia" w:hAnsi="Cambria Math"/>
                  <w:i/>
                </w:rPr>
              </w:ins>
            </m:ctrlPr>
          </m:sSubPr>
          <m:e>
            <m:sSup>
              <m:sSupPr>
                <m:ctrlPr>
                  <w:ins w:id="37" w:author="Microsoft Office User" w:date="2020-05-11T16:23:00Z">
                    <w:rPr>
                      <w:rFonts w:ascii="Cambria Math" w:eastAsiaTheme="minorEastAsia" w:hAnsi="Cambria Math"/>
                      <w:i/>
                    </w:rPr>
                  </w:ins>
                </m:ctrlPr>
              </m:sSupPr>
              <m:e>
                <m:acc>
                  <m:accPr>
                    <m:ctrlPr>
                      <w:ins w:id="38" w:author="Microsoft Office User" w:date="2020-05-11T16:23:00Z">
                        <w:rPr>
                          <w:rFonts w:ascii="Cambria Math" w:eastAsiaTheme="minorEastAsia" w:hAnsi="Cambria Math"/>
                          <w:i/>
                        </w:rPr>
                      </w:ins>
                    </m:ctrlPr>
                  </m:accPr>
                  <m:e>
                    <m:r>
                      <w:rPr>
                        <w:rFonts w:ascii="Cambria Math" w:eastAsiaTheme="minorEastAsia" w:hAnsi="Cambria Math"/>
                      </w:rPr>
                      <m:t>σ</m:t>
                    </m:r>
                  </m:e>
                </m:acc>
              </m:e>
              <m:sup>
                <m:r>
                  <w:rPr>
                    <w:rFonts w:ascii="Cambria Math" w:eastAsiaTheme="minorEastAsia" w:hAnsi="Cambria Math"/>
                  </w:rPr>
                  <m:t>2</m:t>
                </m:r>
              </m:sup>
            </m:sSup>
          </m:e>
          <m:sub>
            <m:r>
              <w:rPr>
                <w:rFonts w:ascii="Cambria Math" w:eastAsiaTheme="minorEastAsia" w:hAnsi="Cambria Math"/>
              </w:rPr>
              <m:t>X</m:t>
            </m:r>
          </m:sub>
        </m:sSub>
        <m:r>
          <w:rPr>
            <w:rFonts w:ascii="Cambria Math" w:eastAsiaTheme="minorEastAsia" w:hAnsi="Cambria Math"/>
          </w:rPr>
          <m:t xml:space="preserve"> and </m:t>
        </m:r>
        <m:sSub>
          <m:sSubPr>
            <m:ctrlPr>
              <w:ins w:id="39" w:author="Microsoft Office User" w:date="2020-05-11T16:23:00Z">
                <w:rPr>
                  <w:rFonts w:ascii="Cambria Math" w:eastAsiaTheme="minorEastAsia" w:hAnsi="Cambria Math"/>
                  <w:i/>
                </w:rPr>
              </w:ins>
            </m:ctrlPr>
          </m:sSubPr>
          <m:e>
            <m:sSup>
              <m:sSupPr>
                <m:ctrlPr>
                  <w:ins w:id="40" w:author="Microsoft Office User" w:date="2020-05-11T16:23:00Z">
                    <w:rPr>
                      <w:rFonts w:ascii="Cambria Math" w:eastAsiaTheme="minorEastAsia" w:hAnsi="Cambria Math"/>
                      <w:i/>
                    </w:rPr>
                  </w:ins>
                </m:ctrlPr>
              </m:sSupPr>
              <m:e>
                <m:acc>
                  <m:accPr>
                    <m:ctrlPr>
                      <w:ins w:id="41" w:author="Microsoft Office User" w:date="2020-05-11T16:23:00Z">
                        <w:rPr>
                          <w:rFonts w:ascii="Cambria Math" w:eastAsiaTheme="minorEastAsia" w:hAnsi="Cambria Math"/>
                          <w:i/>
                        </w:rPr>
                      </w:ins>
                    </m:ctrlPr>
                  </m:accPr>
                  <m:e>
                    <m:r>
                      <w:rPr>
                        <w:rFonts w:ascii="Cambria Math" w:eastAsiaTheme="minorEastAsia" w:hAnsi="Cambria Math"/>
                      </w:rPr>
                      <m:t>σ</m:t>
                    </m:r>
                  </m:e>
                </m:acc>
              </m:e>
              <m:sup>
                <m:r>
                  <w:rPr>
                    <w:rFonts w:ascii="Cambria Math" w:eastAsiaTheme="minorEastAsia" w:hAnsi="Cambria Math"/>
                  </w:rPr>
                  <m:t>2</m:t>
                </m:r>
              </m:sup>
            </m:sSup>
          </m:e>
          <m:sub>
            <m:r>
              <w:rPr>
                <w:rFonts w:ascii="Cambria Math" w:eastAsiaTheme="minorEastAsia" w:hAnsi="Cambria Math"/>
              </w:rPr>
              <m:t>Y</m:t>
            </m:r>
          </m:sub>
        </m:sSub>
      </m:oMath>
      <w:r w:rsidR="00C15680" w:rsidRPr="009F5242">
        <w:rPr>
          <w:rFonts w:eastAsiaTheme="minorEastAsia"/>
        </w:rPr>
        <w:t>).</w:t>
      </w:r>
    </w:p>
    <w:p w14:paraId="79F7CD90" w14:textId="77777777" w:rsidR="00C15680" w:rsidRPr="009F5242" w:rsidRDefault="00C15680" w:rsidP="00157CD0">
      <w:pPr>
        <w:spacing w:line="276" w:lineRule="auto"/>
        <w:rPr>
          <w:rFonts w:eastAsiaTheme="minorEastAsia"/>
        </w:rPr>
      </w:pPr>
    </w:p>
    <w:p w14:paraId="3295FAC9" w14:textId="77777777" w:rsidR="00C15680" w:rsidRPr="009F5242" w:rsidRDefault="00C15680" w:rsidP="00157CD0">
      <w:pPr>
        <w:spacing w:line="276" w:lineRule="auto"/>
        <w:rPr>
          <w:rFonts w:eastAsiaTheme="minorEastAsia"/>
        </w:rPr>
      </w:pPr>
      <m:oMathPara>
        <m:oMath>
          <m:r>
            <w:rPr>
              <w:rFonts w:ascii="Cambria Math" w:eastAsiaTheme="minorEastAsia" w:hAnsi="Cambria Math"/>
            </w:rPr>
            <m:t>rE=</m:t>
          </m:r>
          <m:f>
            <m:fPr>
              <m:ctrlPr>
                <w:ins w:id="42" w:author="Microsoft Office User" w:date="2020-05-11T16:23:00Z">
                  <w:rPr>
                    <w:rFonts w:ascii="Cambria Math" w:eastAsiaTheme="minorEastAsia" w:hAnsi="Cambria Math"/>
                    <w:i/>
                  </w:rPr>
                </w:ins>
              </m:ctrlPr>
            </m:fPr>
            <m:num>
              <m:sSub>
                <m:sSubPr>
                  <m:ctrlPr>
                    <w:ins w:id="43" w:author="Microsoft Office User" w:date="2020-05-11T16:23:00Z">
                      <w:rPr>
                        <w:rFonts w:ascii="Cambria Math" w:eastAsiaTheme="minorEastAsia" w:hAnsi="Cambria Math"/>
                        <w:i/>
                      </w:rPr>
                    </w:ins>
                  </m:ctrlPr>
                </m:sSubPr>
                <m:e>
                  <m:acc>
                    <m:accPr>
                      <m:ctrlPr>
                        <w:ins w:id="44" w:author="Microsoft Office User" w:date="2020-05-11T16:23:00Z">
                          <w:rPr>
                            <w:rFonts w:ascii="Cambria Math" w:eastAsiaTheme="minorEastAsia" w:hAnsi="Cambria Math"/>
                            <w:i/>
                          </w:rPr>
                        </w:ins>
                      </m:ctrlPr>
                    </m:accPr>
                    <m:e>
                      <m:r>
                        <w:rPr>
                          <w:rFonts w:ascii="Cambria Math" w:eastAsiaTheme="minorEastAsia" w:hAnsi="Cambria Math"/>
                        </w:rPr>
                        <m:t>σ</m:t>
                      </m:r>
                    </m:e>
                  </m:acc>
                </m:e>
                <m:sub>
                  <m:r>
                    <w:rPr>
                      <w:rFonts w:ascii="Cambria Math" w:eastAsiaTheme="minorEastAsia" w:hAnsi="Cambria Math"/>
                    </w:rPr>
                    <m:t>XY</m:t>
                  </m:r>
                </m:sub>
              </m:sSub>
            </m:num>
            <m:den>
              <m:rad>
                <m:radPr>
                  <m:degHide m:val="1"/>
                  <m:ctrlPr>
                    <w:ins w:id="45" w:author="Microsoft Office User" w:date="2020-05-11T16:23:00Z">
                      <w:rPr>
                        <w:rFonts w:ascii="Cambria Math" w:eastAsiaTheme="minorEastAsia" w:hAnsi="Cambria Math"/>
                        <w:i/>
                      </w:rPr>
                    </w:ins>
                  </m:ctrlPr>
                </m:radPr>
                <m:deg/>
                <m:e>
                  <m:sSub>
                    <m:sSubPr>
                      <m:ctrlPr>
                        <w:ins w:id="46" w:author="Microsoft Office User" w:date="2020-05-11T16:23:00Z">
                          <w:rPr>
                            <w:rFonts w:ascii="Cambria Math" w:eastAsiaTheme="minorEastAsia" w:hAnsi="Cambria Math"/>
                            <w:i/>
                          </w:rPr>
                        </w:ins>
                      </m:ctrlPr>
                    </m:sSubPr>
                    <m:e>
                      <m:sSup>
                        <m:sSupPr>
                          <m:ctrlPr>
                            <w:ins w:id="47" w:author="Microsoft Office User" w:date="2020-05-11T16:23:00Z">
                              <w:rPr>
                                <w:rFonts w:ascii="Cambria Math" w:eastAsiaTheme="minorEastAsia" w:hAnsi="Cambria Math"/>
                                <w:i/>
                              </w:rPr>
                            </w:ins>
                          </m:ctrlPr>
                        </m:sSupPr>
                        <m:e>
                          <m:acc>
                            <m:accPr>
                              <m:ctrlPr>
                                <w:ins w:id="48" w:author="Microsoft Office User" w:date="2020-05-11T16:23:00Z">
                                  <w:rPr>
                                    <w:rFonts w:ascii="Cambria Math" w:eastAsiaTheme="minorEastAsia" w:hAnsi="Cambria Math"/>
                                    <w:i/>
                                  </w:rPr>
                                </w:ins>
                              </m:ctrlPr>
                            </m:accPr>
                            <m:e>
                              <m:r>
                                <w:rPr>
                                  <w:rFonts w:ascii="Cambria Math" w:eastAsiaTheme="minorEastAsia" w:hAnsi="Cambria Math"/>
                                </w:rPr>
                                <m:t>σ</m:t>
                              </m:r>
                            </m:e>
                          </m:acc>
                        </m:e>
                        <m:sup>
                          <m:r>
                            <w:rPr>
                              <w:rFonts w:ascii="Cambria Math" w:eastAsiaTheme="minorEastAsia" w:hAnsi="Cambria Math"/>
                            </w:rPr>
                            <m:t>2</m:t>
                          </m:r>
                        </m:sup>
                      </m:sSup>
                    </m:e>
                    <m:sub>
                      <m:r>
                        <w:rPr>
                          <w:rFonts w:ascii="Cambria Math" w:eastAsiaTheme="minorEastAsia" w:hAnsi="Cambria Math"/>
                        </w:rPr>
                        <m:t>X</m:t>
                      </m:r>
                    </m:sub>
                  </m:sSub>
                  <m:r>
                    <w:rPr>
                      <w:rFonts w:ascii="Cambria Math" w:eastAsiaTheme="minorEastAsia" w:hAnsi="Cambria Math"/>
                    </w:rPr>
                    <m:t xml:space="preserve">* </m:t>
                  </m:r>
                  <m:sSub>
                    <m:sSubPr>
                      <m:ctrlPr>
                        <w:ins w:id="49" w:author="Microsoft Office User" w:date="2020-05-11T16:23:00Z">
                          <w:rPr>
                            <w:rFonts w:ascii="Cambria Math" w:eastAsiaTheme="minorEastAsia" w:hAnsi="Cambria Math"/>
                            <w:i/>
                          </w:rPr>
                        </w:ins>
                      </m:ctrlPr>
                    </m:sSubPr>
                    <m:e>
                      <m:sSup>
                        <m:sSupPr>
                          <m:ctrlPr>
                            <w:ins w:id="50" w:author="Microsoft Office User" w:date="2020-05-11T16:23:00Z">
                              <w:rPr>
                                <w:rFonts w:ascii="Cambria Math" w:eastAsiaTheme="minorEastAsia" w:hAnsi="Cambria Math"/>
                                <w:i/>
                              </w:rPr>
                            </w:ins>
                          </m:ctrlPr>
                        </m:sSupPr>
                        <m:e>
                          <m:acc>
                            <m:accPr>
                              <m:ctrlPr>
                                <w:ins w:id="51" w:author="Microsoft Office User" w:date="2020-05-11T16:23:00Z">
                                  <w:rPr>
                                    <w:rFonts w:ascii="Cambria Math" w:eastAsiaTheme="minorEastAsia" w:hAnsi="Cambria Math"/>
                                    <w:i/>
                                  </w:rPr>
                                </w:ins>
                              </m:ctrlPr>
                            </m:accPr>
                            <m:e>
                              <m:r>
                                <w:rPr>
                                  <w:rFonts w:ascii="Cambria Math" w:eastAsiaTheme="minorEastAsia" w:hAnsi="Cambria Math"/>
                                </w:rPr>
                                <m:t>σ</m:t>
                              </m:r>
                            </m:e>
                          </m:acc>
                        </m:e>
                        <m:sup>
                          <m:r>
                            <w:rPr>
                              <w:rFonts w:ascii="Cambria Math" w:eastAsiaTheme="minorEastAsia" w:hAnsi="Cambria Math"/>
                            </w:rPr>
                            <m:t>2</m:t>
                          </m:r>
                        </m:sup>
                      </m:sSup>
                    </m:e>
                    <m:sub>
                      <m:r>
                        <w:rPr>
                          <w:rFonts w:ascii="Cambria Math" w:eastAsiaTheme="minorEastAsia" w:hAnsi="Cambria Math"/>
                        </w:rPr>
                        <m:t>Y</m:t>
                      </m:r>
                    </m:sub>
                  </m:sSub>
                </m:e>
              </m:rad>
            </m:den>
          </m:f>
          <m:r>
            <w:rPr>
              <w:rFonts w:ascii="Cambria Math" w:eastAsiaTheme="minorEastAsia" w:hAnsi="Cambria Math"/>
            </w:rPr>
            <m:t>=</m:t>
          </m:r>
          <m:f>
            <m:fPr>
              <m:ctrlPr>
                <w:ins w:id="52" w:author="Microsoft Office User" w:date="2020-05-11T16:23:00Z">
                  <w:rPr>
                    <w:rFonts w:ascii="Cambria Math" w:eastAsiaTheme="minorEastAsia" w:hAnsi="Cambria Math"/>
                    <w:i/>
                  </w:rPr>
                </w:ins>
              </m:ctrlPr>
            </m:fPr>
            <m:num>
              <m:r>
                <w:rPr>
                  <w:rFonts w:ascii="Cambria Math" w:eastAsiaTheme="minorEastAsia" w:hAnsi="Cambria Math"/>
                </w:rPr>
                <m:t>a</m:t>
              </m:r>
            </m:num>
            <m:den>
              <m:rad>
                <m:radPr>
                  <m:degHide m:val="1"/>
                  <m:ctrlPr>
                    <w:ins w:id="53" w:author="Microsoft Office User" w:date="2020-05-11T16:23:00Z">
                      <w:rPr>
                        <w:rFonts w:ascii="Cambria Math" w:eastAsiaTheme="minorEastAsia" w:hAnsi="Cambria Math"/>
                        <w:i/>
                      </w:rPr>
                    </w:ins>
                  </m:ctrlPr>
                </m:radPr>
                <m:deg/>
                <m:e>
                  <m:r>
                    <w:rPr>
                      <w:rFonts w:ascii="Cambria Math" w:eastAsiaTheme="minorEastAsia" w:hAnsi="Cambria Math"/>
                    </w:rPr>
                    <m:t>b*c</m:t>
                  </m:r>
                </m:e>
              </m:rad>
            </m:den>
          </m:f>
        </m:oMath>
      </m:oMathPara>
    </w:p>
    <w:p w14:paraId="3EC2B308" w14:textId="77777777" w:rsidR="00C15680" w:rsidRPr="009F5242" w:rsidRDefault="00C15680" w:rsidP="00157CD0">
      <w:pPr>
        <w:spacing w:line="276" w:lineRule="auto"/>
        <w:rPr>
          <w:rFonts w:eastAsiaTheme="minorEastAsia"/>
        </w:rPr>
      </w:pPr>
    </w:p>
    <w:p w14:paraId="4E5B14B8" w14:textId="77777777" w:rsidR="00C15680" w:rsidRPr="009F5242" w:rsidRDefault="00C15680" w:rsidP="00A87761">
      <w:pPr>
        <w:spacing w:line="276" w:lineRule="auto"/>
        <w:ind w:firstLine="720"/>
        <w:rPr>
          <w:rFonts w:eastAsiaTheme="minorEastAsia"/>
        </w:rPr>
      </w:pPr>
      <w:r w:rsidRPr="009F5242">
        <w:rPr>
          <w:lang w:val="en-AU"/>
        </w:rPr>
        <w:t xml:space="preserve">We can derive a first order tri-variate Taylor series approximation around the expected values of  </w:t>
      </w:r>
      <m:oMath>
        <m:sSub>
          <m:sSubPr>
            <m:ctrlPr>
              <w:ins w:id="54" w:author="Microsoft Office User" w:date="2020-05-11T16:23:00Z">
                <w:rPr>
                  <w:rFonts w:ascii="Cambria Math" w:eastAsiaTheme="minorEastAsia" w:hAnsi="Cambria Math"/>
                  <w:i/>
                </w:rPr>
              </w:ins>
            </m:ctrlPr>
          </m:sSubPr>
          <m:e>
            <m:acc>
              <m:accPr>
                <m:ctrlPr>
                  <w:ins w:id="55" w:author="Microsoft Office User" w:date="2020-05-11T16:23:00Z">
                    <w:rPr>
                      <w:rFonts w:ascii="Cambria Math" w:eastAsiaTheme="minorEastAsia" w:hAnsi="Cambria Math"/>
                      <w:i/>
                    </w:rPr>
                  </w:ins>
                </m:ctrlPr>
              </m:accPr>
              <m:e>
                <m:r>
                  <w:rPr>
                    <w:rFonts w:ascii="Cambria Math" w:eastAsiaTheme="minorEastAsia" w:hAnsi="Cambria Math"/>
                  </w:rPr>
                  <m:t>σ</m:t>
                </m:r>
              </m:e>
            </m:acc>
          </m:e>
          <m:sub>
            <m:r>
              <w:rPr>
                <w:rFonts w:ascii="Cambria Math" w:eastAsiaTheme="minorEastAsia" w:hAnsi="Cambria Math"/>
              </w:rPr>
              <m:t>XY</m:t>
            </m:r>
          </m:sub>
        </m:sSub>
        <m:r>
          <w:rPr>
            <w:rFonts w:ascii="Cambria Math" w:eastAsiaTheme="minorEastAsia" w:hAnsi="Cambria Math"/>
          </w:rPr>
          <m:t xml:space="preserve">, </m:t>
        </m:r>
        <m:sSub>
          <m:sSubPr>
            <m:ctrlPr>
              <w:ins w:id="56" w:author="Microsoft Office User" w:date="2020-05-11T16:23:00Z">
                <w:rPr>
                  <w:rFonts w:ascii="Cambria Math" w:eastAsiaTheme="minorEastAsia" w:hAnsi="Cambria Math"/>
                  <w:i/>
                </w:rPr>
              </w:ins>
            </m:ctrlPr>
          </m:sSubPr>
          <m:e>
            <m:sSup>
              <m:sSupPr>
                <m:ctrlPr>
                  <w:ins w:id="57" w:author="Microsoft Office User" w:date="2020-05-11T16:23:00Z">
                    <w:rPr>
                      <w:rFonts w:ascii="Cambria Math" w:eastAsiaTheme="minorEastAsia" w:hAnsi="Cambria Math"/>
                      <w:i/>
                    </w:rPr>
                  </w:ins>
                </m:ctrlPr>
              </m:sSupPr>
              <m:e>
                <m:acc>
                  <m:accPr>
                    <m:ctrlPr>
                      <w:ins w:id="58" w:author="Microsoft Office User" w:date="2020-05-11T16:23:00Z">
                        <w:rPr>
                          <w:rFonts w:ascii="Cambria Math" w:eastAsiaTheme="minorEastAsia" w:hAnsi="Cambria Math"/>
                          <w:i/>
                        </w:rPr>
                      </w:ins>
                    </m:ctrlPr>
                  </m:accPr>
                  <m:e>
                    <m:r>
                      <w:rPr>
                        <w:rFonts w:ascii="Cambria Math" w:eastAsiaTheme="minorEastAsia" w:hAnsi="Cambria Math"/>
                      </w:rPr>
                      <m:t>σ</m:t>
                    </m:r>
                  </m:e>
                </m:acc>
              </m:e>
              <m:sup>
                <m:r>
                  <w:rPr>
                    <w:rFonts w:ascii="Cambria Math" w:eastAsiaTheme="minorEastAsia" w:hAnsi="Cambria Math"/>
                  </w:rPr>
                  <m:t>2</m:t>
                </m:r>
              </m:sup>
            </m:sSup>
          </m:e>
          <m:sub>
            <m:r>
              <w:rPr>
                <w:rFonts w:ascii="Cambria Math" w:eastAsiaTheme="minorEastAsia" w:hAnsi="Cambria Math"/>
              </w:rPr>
              <m:t>X</m:t>
            </m:r>
          </m:sub>
        </m:sSub>
        <m:r>
          <w:rPr>
            <w:rFonts w:ascii="Cambria Math" w:eastAsiaTheme="minorEastAsia" w:hAnsi="Cambria Math"/>
          </w:rPr>
          <m:t xml:space="preserve"> and </m:t>
        </m:r>
        <m:sSub>
          <m:sSubPr>
            <m:ctrlPr>
              <w:ins w:id="59" w:author="Microsoft Office User" w:date="2020-05-11T16:23:00Z">
                <w:rPr>
                  <w:rFonts w:ascii="Cambria Math" w:eastAsiaTheme="minorEastAsia" w:hAnsi="Cambria Math"/>
                  <w:i/>
                </w:rPr>
              </w:ins>
            </m:ctrlPr>
          </m:sSubPr>
          <m:e>
            <m:sSup>
              <m:sSupPr>
                <m:ctrlPr>
                  <w:ins w:id="60" w:author="Microsoft Office User" w:date="2020-05-11T16:23:00Z">
                    <w:rPr>
                      <w:rFonts w:ascii="Cambria Math" w:eastAsiaTheme="minorEastAsia" w:hAnsi="Cambria Math"/>
                      <w:i/>
                    </w:rPr>
                  </w:ins>
                </m:ctrlPr>
              </m:sSupPr>
              <m:e>
                <m:acc>
                  <m:accPr>
                    <m:ctrlPr>
                      <w:ins w:id="61" w:author="Microsoft Office User" w:date="2020-05-11T16:23:00Z">
                        <w:rPr>
                          <w:rFonts w:ascii="Cambria Math" w:eastAsiaTheme="minorEastAsia" w:hAnsi="Cambria Math"/>
                          <w:i/>
                        </w:rPr>
                      </w:ins>
                    </m:ctrlPr>
                  </m:accPr>
                  <m:e>
                    <m:r>
                      <w:rPr>
                        <w:rFonts w:ascii="Cambria Math" w:eastAsiaTheme="minorEastAsia" w:hAnsi="Cambria Math"/>
                      </w:rPr>
                      <m:t>σ</m:t>
                    </m:r>
                  </m:e>
                </m:acc>
              </m:e>
              <m:sup>
                <m:r>
                  <w:rPr>
                    <w:rFonts w:ascii="Cambria Math" w:eastAsiaTheme="minorEastAsia" w:hAnsi="Cambria Math"/>
                  </w:rPr>
                  <m:t>2</m:t>
                </m:r>
              </m:sup>
            </m:sSup>
          </m:e>
          <m:sub>
            <m:r>
              <w:rPr>
                <w:rFonts w:ascii="Cambria Math" w:eastAsiaTheme="minorEastAsia" w:hAnsi="Cambria Math"/>
              </w:rPr>
              <m:t>Y</m:t>
            </m:r>
          </m:sub>
        </m:sSub>
        <m:r>
          <w:rPr>
            <w:rFonts w:ascii="Cambria Math" w:eastAsiaTheme="minorEastAsia" w:hAnsi="Cambria Math"/>
          </w:rPr>
          <m:t xml:space="preserve"> (denoted </m:t>
        </m:r>
        <m:sSub>
          <m:sSubPr>
            <m:ctrlPr>
              <w:ins w:id="62"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a</m:t>
            </m:r>
          </m:sub>
        </m:sSub>
        <m:r>
          <w:rPr>
            <w:rFonts w:ascii="Cambria Math" w:eastAsiaTheme="minorEastAsia" w:hAnsi="Cambria Math"/>
          </w:rPr>
          <m:t xml:space="preserve">, </m:t>
        </m:r>
        <m:sSub>
          <m:sSubPr>
            <m:ctrlPr>
              <w:ins w:id="63"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b</m:t>
            </m:r>
          </m:sub>
        </m:sSub>
        <m:r>
          <w:rPr>
            <w:rFonts w:ascii="Cambria Math" w:eastAsiaTheme="minorEastAsia" w:hAnsi="Cambria Math"/>
          </w:rPr>
          <m:t xml:space="preserve"> and </m:t>
        </m:r>
        <m:sSub>
          <m:sSubPr>
            <m:ctrlPr>
              <w:ins w:id="64"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c</m:t>
            </m:r>
          </m:sub>
        </m:sSub>
        <m:r>
          <w:rPr>
            <w:rFonts w:ascii="Cambria Math" w:eastAsiaTheme="minorEastAsia" w:hAnsi="Cambria Math"/>
          </w:rPr>
          <m:t xml:space="preserve"> for convenience)</m:t>
        </m:r>
      </m:oMath>
      <w:r w:rsidRPr="009F5242">
        <w:rPr>
          <w:rFonts w:eastAsiaTheme="minorEastAsia"/>
        </w:rPr>
        <w:t xml:space="preserve">. Doing so, we implicitly assume these numbers are estimated with a reasonable confidence so that the Taylor series approximation around the mean holds. Thus, </w:t>
      </w:r>
    </w:p>
    <w:p w14:paraId="1736B661" w14:textId="77777777" w:rsidR="00C15680" w:rsidRPr="009F5242" w:rsidRDefault="00C15680" w:rsidP="00157CD0">
      <w:pPr>
        <w:spacing w:line="276" w:lineRule="auto"/>
        <w:rPr>
          <w:rFonts w:eastAsiaTheme="minorEastAsia"/>
        </w:rPr>
      </w:pPr>
    </w:p>
    <w:p w14:paraId="28FF716B" w14:textId="77777777" w:rsidR="00C15680" w:rsidRPr="009F5242" w:rsidRDefault="00C15680" w:rsidP="00157CD0">
      <w:pPr>
        <w:spacing w:line="276" w:lineRule="auto"/>
        <w:rPr>
          <w:rFonts w:eastAsiaTheme="minorEastAsia"/>
        </w:rPr>
      </w:pPr>
      <w:r w:rsidRPr="009F5242">
        <w:rPr>
          <w:rFonts w:eastAsiaTheme="minorEastAsia"/>
        </w:rPr>
        <w:tab/>
        <w:t xml:space="preserve"> </w:t>
      </w:r>
      <m:oMath>
        <m:r>
          <w:rPr>
            <w:rFonts w:ascii="Cambria Math" w:eastAsiaTheme="minorEastAsia" w:hAnsi="Cambria Math"/>
          </w:rPr>
          <m:t xml:space="preserve">rE ≈ </m:t>
        </m:r>
        <m:sSub>
          <m:sSubPr>
            <m:ctrlPr>
              <w:ins w:id="65"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rE</m:t>
            </m:r>
          </m:sub>
        </m:sSub>
        <m:r>
          <w:rPr>
            <w:rFonts w:ascii="Cambria Math" w:eastAsiaTheme="minorEastAsia" w:hAnsi="Cambria Math"/>
          </w:rPr>
          <m:t>+</m:t>
        </m:r>
        <m:f>
          <m:fPr>
            <m:ctrlPr>
              <w:ins w:id="66" w:author="Microsoft Office User" w:date="2020-05-11T16:23:00Z">
                <w:rPr>
                  <w:rFonts w:ascii="Cambria Math" w:eastAsiaTheme="minorEastAsia" w:hAnsi="Cambria Math"/>
                  <w:i/>
                </w:rPr>
              </w:ins>
            </m:ctrlPr>
          </m:fPr>
          <m:num>
            <m:r>
              <w:rPr>
                <w:rFonts w:ascii="Cambria Math" w:eastAsiaTheme="minorEastAsia" w:hAnsi="Cambria Math"/>
              </w:rPr>
              <m:t>(a-</m:t>
            </m:r>
            <m:sSub>
              <m:sSubPr>
                <m:ctrlPr>
                  <w:ins w:id="67"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a</m:t>
                </m:r>
              </m:sub>
            </m:sSub>
            <m:r>
              <w:rPr>
                <w:rFonts w:ascii="Cambria Math" w:eastAsiaTheme="minorEastAsia" w:hAnsi="Cambria Math"/>
              </w:rPr>
              <m:t>)</m:t>
            </m:r>
          </m:num>
          <m:den>
            <m:rad>
              <m:radPr>
                <m:degHide m:val="1"/>
                <m:ctrlPr>
                  <w:ins w:id="68" w:author="Microsoft Office User" w:date="2020-05-11T16:23:00Z">
                    <w:rPr>
                      <w:rFonts w:ascii="Cambria Math" w:eastAsiaTheme="minorEastAsia" w:hAnsi="Cambria Math"/>
                      <w:i/>
                    </w:rPr>
                  </w:ins>
                </m:ctrlPr>
              </m:radPr>
              <m:deg/>
              <m:e>
                <m:sSub>
                  <m:sSubPr>
                    <m:ctrlPr>
                      <w:ins w:id="69"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b</m:t>
                    </m:r>
                  </m:sub>
                </m:sSub>
                <m:r>
                  <w:rPr>
                    <w:rFonts w:ascii="Cambria Math" w:eastAsiaTheme="minorEastAsia" w:hAnsi="Cambria Math"/>
                  </w:rPr>
                  <m:t xml:space="preserve"> * </m:t>
                </m:r>
                <m:sSub>
                  <m:sSubPr>
                    <m:ctrlPr>
                      <w:ins w:id="70"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c</m:t>
                    </m:r>
                  </m:sub>
                </m:sSub>
              </m:e>
            </m:rad>
          </m:den>
        </m:f>
        <m:r>
          <w:rPr>
            <w:rFonts w:ascii="Cambria Math" w:eastAsiaTheme="minorEastAsia" w:hAnsi="Cambria Math"/>
          </w:rPr>
          <m:t>-</m:t>
        </m:r>
        <m:f>
          <m:fPr>
            <m:ctrlPr>
              <w:ins w:id="71" w:author="Microsoft Office User" w:date="2020-05-11T16:23:00Z">
                <w:rPr>
                  <w:rFonts w:ascii="Cambria Math" w:eastAsiaTheme="minorEastAsia" w:hAnsi="Cambria Math"/>
                  <w:i/>
                </w:rPr>
              </w:ins>
            </m:ctrlPr>
          </m:fPr>
          <m:num>
            <m:r>
              <w:rPr>
                <w:rFonts w:ascii="Cambria Math" w:eastAsiaTheme="minorEastAsia" w:hAnsi="Cambria Math"/>
              </w:rPr>
              <m:t xml:space="preserve">0.5 * </m:t>
            </m:r>
            <m:sSub>
              <m:sSubPr>
                <m:ctrlPr>
                  <w:ins w:id="72"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a</m:t>
                </m:r>
              </m:sub>
            </m:sSub>
            <m:r>
              <w:rPr>
                <w:rFonts w:ascii="Cambria Math" w:eastAsiaTheme="minorEastAsia" w:hAnsi="Cambria Math"/>
              </w:rPr>
              <m:t xml:space="preserve"> * </m:t>
            </m:r>
            <m:d>
              <m:dPr>
                <m:ctrlPr>
                  <w:ins w:id="73" w:author="Microsoft Office User" w:date="2020-05-11T16:23:00Z">
                    <w:rPr>
                      <w:rFonts w:ascii="Cambria Math" w:eastAsiaTheme="minorEastAsia" w:hAnsi="Cambria Math"/>
                      <w:i/>
                    </w:rPr>
                  </w:ins>
                </m:ctrlPr>
              </m:dPr>
              <m:e>
                <m:r>
                  <w:rPr>
                    <w:rFonts w:ascii="Cambria Math" w:eastAsiaTheme="minorEastAsia" w:hAnsi="Cambria Math"/>
                  </w:rPr>
                  <m:t>b-</m:t>
                </m:r>
                <m:sSub>
                  <m:sSubPr>
                    <m:ctrlPr>
                      <w:ins w:id="74"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b</m:t>
                    </m:r>
                  </m:sub>
                </m:sSub>
              </m:e>
            </m:d>
          </m:num>
          <m:den>
            <m:sSub>
              <m:sSubPr>
                <m:ctrlPr>
                  <w:ins w:id="75"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b</m:t>
                </m:r>
              </m:sub>
            </m:sSub>
            <m:r>
              <w:rPr>
                <w:rFonts w:ascii="Cambria Math" w:eastAsiaTheme="minorEastAsia" w:hAnsi="Cambria Math"/>
              </w:rPr>
              <m:t xml:space="preserve"> </m:t>
            </m:r>
            <m:rad>
              <m:radPr>
                <m:degHide m:val="1"/>
                <m:ctrlPr>
                  <w:ins w:id="76" w:author="Microsoft Office User" w:date="2020-05-11T16:23:00Z">
                    <w:rPr>
                      <w:rFonts w:ascii="Cambria Math" w:eastAsiaTheme="minorEastAsia" w:hAnsi="Cambria Math"/>
                      <w:i/>
                    </w:rPr>
                  </w:ins>
                </m:ctrlPr>
              </m:radPr>
              <m:deg/>
              <m:e>
                <m:sSub>
                  <m:sSubPr>
                    <m:ctrlPr>
                      <w:ins w:id="77"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 xml:space="preserve">b </m:t>
                    </m:r>
                  </m:sub>
                </m:sSub>
                <m:r>
                  <w:rPr>
                    <w:rFonts w:ascii="Cambria Math" w:eastAsiaTheme="minorEastAsia" w:hAnsi="Cambria Math"/>
                  </w:rPr>
                  <m:t>*</m:t>
                </m:r>
                <m:sSub>
                  <m:sSubPr>
                    <m:ctrlPr>
                      <w:ins w:id="78" w:author="Microsoft Office User" w:date="2020-05-11T16:23:00Z">
                        <w:rPr>
                          <w:rFonts w:ascii="Cambria Math" w:eastAsiaTheme="minorEastAsia" w:hAnsi="Cambria Math"/>
                          <w:i/>
                        </w:rPr>
                      </w:ins>
                    </m:ctrlPr>
                  </m:sSubPr>
                  <m:e>
                    <m:r>
                      <w:rPr>
                        <w:rFonts w:ascii="Cambria Math" w:eastAsiaTheme="minorEastAsia" w:hAnsi="Cambria Math"/>
                      </w:rPr>
                      <m:t xml:space="preserve"> μ</m:t>
                    </m:r>
                  </m:e>
                  <m:sub>
                    <m:r>
                      <w:rPr>
                        <w:rFonts w:ascii="Cambria Math" w:eastAsiaTheme="minorEastAsia" w:hAnsi="Cambria Math"/>
                      </w:rPr>
                      <m:t>c</m:t>
                    </m:r>
                  </m:sub>
                </m:sSub>
              </m:e>
            </m:rad>
          </m:den>
        </m:f>
        <m:r>
          <w:rPr>
            <w:rFonts w:ascii="Cambria Math" w:eastAsiaTheme="minorEastAsia" w:hAnsi="Cambria Math"/>
          </w:rPr>
          <m:t xml:space="preserve"> -</m:t>
        </m:r>
        <m:f>
          <m:fPr>
            <m:ctrlPr>
              <w:ins w:id="79" w:author="Microsoft Office User" w:date="2020-05-11T16:23:00Z">
                <w:rPr>
                  <w:rFonts w:ascii="Cambria Math" w:eastAsiaTheme="minorEastAsia" w:hAnsi="Cambria Math"/>
                  <w:i/>
                </w:rPr>
              </w:ins>
            </m:ctrlPr>
          </m:fPr>
          <m:num>
            <m:r>
              <w:rPr>
                <w:rFonts w:ascii="Cambria Math" w:eastAsiaTheme="minorEastAsia" w:hAnsi="Cambria Math"/>
              </w:rPr>
              <m:t xml:space="preserve">0.5 * </m:t>
            </m:r>
            <m:sSub>
              <m:sSubPr>
                <m:ctrlPr>
                  <w:ins w:id="80"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a</m:t>
                </m:r>
              </m:sub>
            </m:sSub>
            <m:r>
              <w:rPr>
                <w:rFonts w:ascii="Cambria Math" w:eastAsiaTheme="minorEastAsia" w:hAnsi="Cambria Math"/>
              </w:rPr>
              <m:t>* (c-</m:t>
            </m:r>
            <m:sSub>
              <m:sSubPr>
                <m:ctrlPr>
                  <w:ins w:id="81"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c</m:t>
                </m:r>
              </m:sub>
            </m:sSub>
            <m:r>
              <w:rPr>
                <w:rFonts w:ascii="Cambria Math" w:eastAsiaTheme="minorEastAsia" w:hAnsi="Cambria Math"/>
              </w:rPr>
              <m:t>)</m:t>
            </m:r>
          </m:num>
          <m:den>
            <m:sSub>
              <m:sSubPr>
                <m:ctrlPr>
                  <w:ins w:id="82"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c</m:t>
                </m:r>
              </m:sub>
            </m:sSub>
            <m:r>
              <w:rPr>
                <w:rFonts w:ascii="Cambria Math" w:eastAsiaTheme="minorEastAsia" w:hAnsi="Cambria Math"/>
              </w:rPr>
              <m:t xml:space="preserve"> </m:t>
            </m:r>
            <m:rad>
              <m:radPr>
                <m:degHide m:val="1"/>
                <m:ctrlPr>
                  <w:ins w:id="83" w:author="Microsoft Office User" w:date="2020-05-11T16:23:00Z">
                    <w:rPr>
                      <w:rFonts w:ascii="Cambria Math" w:eastAsiaTheme="minorEastAsia" w:hAnsi="Cambria Math"/>
                      <w:i/>
                    </w:rPr>
                  </w:ins>
                </m:ctrlPr>
              </m:radPr>
              <m:deg/>
              <m:e>
                <m:sSub>
                  <m:sSubPr>
                    <m:ctrlPr>
                      <w:ins w:id="84"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 xml:space="preserve">c </m:t>
                    </m:r>
                  </m:sub>
                </m:sSub>
                <m:r>
                  <w:rPr>
                    <w:rFonts w:ascii="Cambria Math" w:eastAsiaTheme="minorEastAsia" w:hAnsi="Cambria Math"/>
                  </w:rPr>
                  <m:t>*</m:t>
                </m:r>
                <m:sSub>
                  <m:sSubPr>
                    <m:ctrlPr>
                      <w:ins w:id="85" w:author="Microsoft Office User" w:date="2020-05-11T16:23:00Z">
                        <w:rPr>
                          <w:rFonts w:ascii="Cambria Math" w:eastAsiaTheme="minorEastAsia" w:hAnsi="Cambria Math"/>
                          <w:i/>
                        </w:rPr>
                      </w:ins>
                    </m:ctrlPr>
                  </m:sSubPr>
                  <m:e>
                    <m:r>
                      <w:rPr>
                        <w:rFonts w:ascii="Cambria Math" w:eastAsiaTheme="minorEastAsia" w:hAnsi="Cambria Math"/>
                      </w:rPr>
                      <m:t xml:space="preserve"> μ</m:t>
                    </m:r>
                  </m:e>
                  <m:sub>
                    <m:r>
                      <w:rPr>
                        <w:rFonts w:ascii="Cambria Math" w:eastAsiaTheme="minorEastAsia" w:hAnsi="Cambria Math"/>
                      </w:rPr>
                      <m:t>b</m:t>
                    </m:r>
                  </m:sub>
                </m:sSub>
              </m:e>
            </m:rad>
          </m:den>
        </m:f>
      </m:oMath>
    </w:p>
    <w:p w14:paraId="532C366D" w14:textId="77777777" w:rsidR="00C15680" w:rsidRPr="009F5242" w:rsidRDefault="00C15680" w:rsidP="00157CD0">
      <w:pPr>
        <w:spacing w:line="276" w:lineRule="auto"/>
        <w:rPr>
          <w:rFonts w:eastAsiaTheme="minorEastAsia"/>
        </w:rPr>
      </w:pPr>
    </w:p>
    <w:p w14:paraId="6230E69C" w14:textId="77777777" w:rsidR="00C15680" w:rsidRPr="009F5242" w:rsidRDefault="00C15680" w:rsidP="00157CD0">
      <w:pPr>
        <w:spacing w:line="276" w:lineRule="auto"/>
        <w:rPr>
          <w:lang w:val="en-AU"/>
        </w:rPr>
      </w:pPr>
      <w:r w:rsidRPr="009F5242">
        <w:rPr>
          <w:lang w:val="en-AU"/>
        </w:rPr>
        <w:t>Taking the variance:</w:t>
      </w:r>
    </w:p>
    <w:p w14:paraId="090BE7E9" w14:textId="77777777" w:rsidR="00C15680" w:rsidRPr="009F5242" w:rsidRDefault="00C15680" w:rsidP="00157CD0">
      <w:pPr>
        <w:spacing w:line="276" w:lineRule="auto"/>
        <w:rPr>
          <w:lang w:val="en-AU"/>
        </w:rPr>
      </w:pPr>
    </w:p>
    <w:p w14:paraId="28CC8513" w14:textId="77777777" w:rsidR="00C15680" w:rsidRPr="009F5242" w:rsidRDefault="00C15680" w:rsidP="00157CD0">
      <w:pPr>
        <w:spacing w:line="276" w:lineRule="auto"/>
        <w:rPr>
          <w:rFonts w:eastAsiaTheme="minorEastAsia"/>
        </w:rPr>
      </w:pPr>
      <m:oMathPara>
        <m:oMath>
          <m:r>
            <w:rPr>
              <w:rFonts w:ascii="Cambria Math" w:eastAsiaTheme="minorEastAsia" w:hAnsi="Cambria Math"/>
            </w:rPr>
            <m:t>V</m:t>
          </m:r>
          <m:d>
            <m:dPr>
              <m:ctrlPr>
                <w:ins w:id="86" w:author="Microsoft Office User" w:date="2020-05-11T16:23:00Z">
                  <w:rPr>
                    <w:rFonts w:ascii="Cambria Math" w:eastAsiaTheme="minorEastAsia" w:hAnsi="Cambria Math"/>
                    <w:i/>
                  </w:rPr>
                </w:ins>
              </m:ctrlPr>
            </m:dPr>
            <m:e>
              <m:r>
                <w:rPr>
                  <w:rFonts w:ascii="Cambria Math" w:eastAsiaTheme="minorEastAsia" w:hAnsi="Cambria Math"/>
                </w:rPr>
                <m:t>rE</m:t>
              </m:r>
            </m:e>
          </m:d>
          <m:r>
            <w:rPr>
              <w:rFonts w:ascii="Cambria Math" w:eastAsiaTheme="minorEastAsia" w:hAnsi="Cambria Math"/>
            </w:rPr>
            <m:t xml:space="preserve">≈ </m:t>
          </m:r>
          <m:f>
            <m:fPr>
              <m:ctrlPr>
                <w:ins w:id="87" w:author="Microsoft Office User" w:date="2020-05-11T16:23:00Z">
                  <w:rPr>
                    <w:rFonts w:ascii="Cambria Math" w:eastAsiaTheme="minorEastAsia" w:hAnsi="Cambria Math"/>
                    <w:i/>
                  </w:rPr>
                </w:ins>
              </m:ctrlPr>
            </m:fPr>
            <m:num>
              <m:r>
                <w:rPr>
                  <w:rFonts w:ascii="Cambria Math" w:eastAsiaTheme="minorEastAsia" w:hAnsi="Cambria Math"/>
                </w:rPr>
                <m:t>V</m:t>
              </m:r>
              <m:d>
                <m:dPr>
                  <m:ctrlPr>
                    <w:ins w:id="88" w:author="Microsoft Office User" w:date="2020-05-11T16:23:00Z">
                      <w:rPr>
                        <w:rFonts w:ascii="Cambria Math" w:eastAsiaTheme="minorEastAsia" w:hAnsi="Cambria Math"/>
                        <w:i/>
                      </w:rPr>
                    </w:ins>
                  </m:ctrlPr>
                </m:dPr>
                <m:e>
                  <m:r>
                    <w:rPr>
                      <w:rFonts w:ascii="Cambria Math" w:eastAsiaTheme="minorEastAsia" w:hAnsi="Cambria Math"/>
                    </w:rPr>
                    <m:t>a</m:t>
                  </m:r>
                </m:e>
              </m:d>
            </m:num>
            <m:den>
              <m:sSub>
                <m:sSubPr>
                  <m:ctrlPr>
                    <w:ins w:id="89"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b</m:t>
                  </m:r>
                </m:sub>
              </m:sSub>
              <m:r>
                <w:rPr>
                  <w:rFonts w:ascii="Cambria Math" w:eastAsiaTheme="minorEastAsia" w:hAnsi="Cambria Math"/>
                </w:rPr>
                <m:t xml:space="preserve">* </m:t>
              </m:r>
              <m:sSub>
                <m:sSubPr>
                  <m:ctrlPr>
                    <w:ins w:id="90"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c</m:t>
                  </m:r>
                </m:sub>
              </m:sSub>
            </m:den>
          </m:f>
          <m:r>
            <w:rPr>
              <w:rFonts w:ascii="Cambria Math" w:eastAsiaTheme="minorEastAsia" w:hAnsi="Cambria Math"/>
            </w:rPr>
            <m:t xml:space="preserve">+ </m:t>
          </m:r>
          <m:f>
            <m:fPr>
              <m:ctrlPr>
                <w:ins w:id="91" w:author="Microsoft Office User" w:date="2020-05-11T16:23:00Z">
                  <w:rPr>
                    <w:rFonts w:ascii="Cambria Math" w:eastAsiaTheme="minorEastAsia" w:hAnsi="Cambria Math"/>
                    <w:i/>
                  </w:rPr>
                </w:ins>
              </m:ctrlPr>
            </m:fPr>
            <m:num>
              <m:r>
                <w:rPr>
                  <w:rFonts w:ascii="Cambria Math" w:eastAsiaTheme="minorEastAsia" w:hAnsi="Cambria Math"/>
                </w:rPr>
                <m:t>0.25*</m:t>
              </m:r>
              <m:sSup>
                <m:sSupPr>
                  <m:ctrlPr>
                    <w:ins w:id="92" w:author="Microsoft Office User" w:date="2020-05-11T16:23:00Z">
                      <w:rPr>
                        <w:rFonts w:ascii="Cambria Math" w:eastAsiaTheme="minorEastAsia" w:hAnsi="Cambria Math"/>
                        <w:i/>
                      </w:rPr>
                    </w:ins>
                  </m:ctrlPr>
                </m:sSupPr>
                <m:e>
                  <m:sSub>
                    <m:sSubPr>
                      <m:ctrlPr>
                        <w:ins w:id="93"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a</m:t>
                      </m:r>
                    </m:sub>
                  </m:sSub>
                </m:e>
                <m:sup>
                  <m:r>
                    <w:rPr>
                      <w:rFonts w:ascii="Cambria Math" w:eastAsiaTheme="minorEastAsia" w:hAnsi="Cambria Math"/>
                    </w:rPr>
                    <m:t>2</m:t>
                  </m:r>
                </m:sup>
              </m:sSup>
              <m:r>
                <w:rPr>
                  <w:rFonts w:ascii="Cambria Math" w:eastAsiaTheme="minorEastAsia" w:hAnsi="Cambria Math"/>
                </w:rPr>
                <m:t>* V</m:t>
              </m:r>
              <m:d>
                <m:dPr>
                  <m:ctrlPr>
                    <w:ins w:id="94" w:author="Microsoft Office User" w:date="2020-05-11T16:23:00Z">
                      <w:rPr>
                        <w:rFonts w:ascii="Cambria Math" w:eastAsiaTheme="minorEastAsia" w:hAnsi="Cambria Math"/>
                        <w:i/>
                      </w:rPr>
                    </w:ins>
                  </m:ctrlPr>
                </m:dPr>
                <m:e>
                  <m:r>
                    <w:rPr>
                      <w:rFonts w:ascii="Cambria Math" w:eastAsiaTheme="minorEastAsia" w:hAnsi="Cambria Math"/>
                    </w:rPr>
                    <m:t>b</m:t>
                  </m:r>
                </m:e>
              </m:d>
            </m:num>
            <m:den>
              <m:sSup>
                <m:sSupPr>
                  <m:ctrlPr>
                    <w:ins w:id="95" w:author="Microsoft Office User" w:date="2020-05-11T16:23:00Z">
                      <w:rPr>
                        <w:rFonts w:ascii="Cambria Math" w:eastAsiaTheme="minorEastAsia" w:hAnsi="Cambria Math"/>
                        <w:i/>
                      </w:rPr>
                    </w:ins>
                  </m:ctrlPr>
                </m:sSupPr>
                <m:e>
                  <m:sSub>
                    <m:sSubPr>
                      <m:ctrlPr>
                        <w:ins w:id="96"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b</m:t>
                      </m:r>
                    </m:sub>
                  </m:sSub>
                </m:e>
                <m:sup>
                  <m:r>
                    <w:rPr>
                      <w:rFonts w:ascii="Cambria Math" w:eastAsiaTheme="minorEastAsia" w:hAnsi="Cambria Math"/>
                    </w:rPr>
                    <m:t>3</m:t>
                  </m:r>
                </m:sup>
              </m:sSup>
              <m:r>
                <w:rPr>
                  <w:rFonts w:ascii="Cambria Math" w:eastAsiaTheme="minorEastAsia" w:hAnsi="Cambria Math"/>
                </w:rPr>
                <m:t xml:space="preserve">* </m:t>
              </m:r>
              <m:sSub>
                <m:sSubPr>
                  <m:ctrlPr>
                    <w:ins w:id="97"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c</m:t>
                  </m:r>
                </m:sub>
              </m:sSub>
            </m:den>
          </m:f>
          <m:r>
            <w:rPr>
              <w:rFonts w:ascii="Cambria Math" w:eastAsiaTheme="minorEastAsia" w:hAnsi="Cambria Math"/>
            </w:rPr>
            <m:t xml:space="preserve">+ </m:t>
          </m:r>
          <m:f>
            <m:fPr>
              <m:ctrlPr>
                <w:ins w:id="98" w:author="Microsoft Office User" w:date="2020-05-11T16:23:00Z">
                  <w:rPr>
                    <w:rFonts w:ascii="Cambria Math" w:eastAsiaTheme="minorEastAsia" w:hAnsi="Cambria Math"/>
                    <w:i/>
                  </w:rPr>
                </w:ins>
              </m:ctrlPr>
            </m:fPr>
            <m:num>
              <m:r>
                <w:rPr>
                  <w:rFonts w:ascii="Cambria Math" w:eastAsiaTheme="minorEastAsia" w:hAnsi="Cambria Math"/>
                </w:rPr>
                <m:t>0.25*</m:t>
              </m:r>
              <m:sSup>
                <m:sSupPr>
                  <m:ctrlPr>
                    <w:ins w:id="99" w:author="Microsoft Office User" w:date="2020-05-11T16:23:00Z">
                      <w:rPr>
                        <w:rFonts w:ascii="Cambria Math" w:eastAsiaTheme="minorEastAsia" w:hAnsi="Cambria Math"/>
                        <w:i/>
                      </w:rPr>
                    </w:ins>
                  </m:ctrlPr>
                </m:sSupPr>
                <m:e>
                  <m:sSub>
                    <m:sSubPr>
                      <m:ctrlPr>
                        <w:ins w:id="100"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a</m:t>
                      </m:r>
                    </m:sub>
                  </m:sSub>
                </m:e>
                <m:sup>
                  <m:r>
                    <w:rPr>
                      <w:rFonts w:ascii="Cambria Math" w:eastAsiaTheme="minorEastAsia" w:hAnsi="Cambria Math"/>
                    </w:rPr>
                    <m:t>2</m:t>
                  </m:r>
                </m:sup>
              </m:sSup>
              <m:r>
                <w:rPr>
                  <w:rFonts w:ascii="Cambria Math" w:eastAsiaTheme="minorEastAsia" w:hAnsi="Cambria Math"/>
                </w:rPr>
                <m:t>* V</m:t>
              </m:r>
              <m:d>
                <m:dPr>
                  <m:ctrlPr>
                    <w:ins w:id="101" w:author="Microsoft Office User" w:date="2020-05-11T16:23:00Z">
                      <w:rPr>
                        <w:rFonts w:ascii="Cambria Math" w:eastAsiaTheme="minorEastAsia" w:hAnsi="Cambria Math"/>
                        <w:i/>
                      </w:rPr>
                    </w:ins>
                  </m:ctrlPr>
                </m:dPr>
                <m:e>
                  <m:r>
                    <w:rPr>
                      <w:rFonts w:ascii="Cambria Math" w:eastAsiaTheme="minorEastAsia" w:hAnsi="Cambria Math"/>
                    </w:rPr>
                    <m:t>c</m:t>
                  </m:r>
                </m:e>
              </m:d>
            </m:num>
            <m:den>
              <m:sSup>
                <m:sSupPr>
                  <m:ctrlPr>
                    <w:ins w:id="102" w:author="Microsoft Office User" w:date="2020-05-11T16:23:00Z">
                      <w:rPr>
                        <w:rFonts w:ascii="Cambria Math" w:eastAsiaTheme="minorEastAsia" w:hAnsi="Cambria Math"/>
                        <w:i/>
                      </w:rPr>
                    </w:ins>
                  </m:ctrlPr>
                </m:sSupPr>
                <m:e>
                  <m:sSub>
                    <m:sSubPr>
                      <m:ctrlPr>
                        <w:ins w:id="103"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c</m:t>
                      </m:r>
                    </m:sub>
                  </m:sSub>
                </m:e>
                <m:sup>
                  <m:r>
                    <w:rPr>
                      <w:rFonts w:ascii="Cambria Math" w:eastAsiaTheme="minorEastAsia" w:hAnsi="Cambria Math"/>
                    </w:rPr>
                    <m:t>3</m:t>
                  </m:r>
                </m:sup>
              </m:sSup>
              <m:r>
                <w:rPr>
                  <w:rFonts w:ascii="Cambria Math" w:eastAsiaTheme="minorEastAsia" w:hAnsi="Cambria Math"/>
                </w:rPr>
                <m:t xml:space="preserve">* </m:t>
              </m:r>
              <m:sSub>
                <m:sSubPr>
                  <m:ctrlPr>
                    <w:ins w:id="104"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b</m:t>
                  </m:r>
                </m:sub>
              </m:sSub>
            </m:den>
          </m:f>
          <m:r>
            <w:rPr>
              <w:rFonts w:ascii="Cambria Math" w:eastAsiaTheme="minorEastAsia" w:hAnsi="Cambria Math"/>
            </w:rPr>
            <m:t>-</m:t>
          </m:r>
          <m:f>
            <m:fPr>
              <m:ctrlPr>
                <w:ins w:id="105" w:author="Microsoft Office User" w:date="2020-05-11T16:23:00Z">
                  <w:rPr>
                    <w:rFonts w:ascii="Cambria Math" w:eastAsiaTheme="minorEastAsia" w:hAnsi="Cambria Math"/>
                    <w:i/>
                  </w:rPr>
                </w:ins>
              </m:ctrlPr>
            </m:fPr>
            <m:num>
              <m:sSub>
                <m:sSubPr>
                  <m:ctrlPr>
                    <w:ins w:id="106"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a</m:t>
                  </m:r>
                </m:sub>
              </m:sSub>
              <m:r>
                <w:rPr>
                  <w:rFonts w:ascii="Cambria Math" w:eastAsiaTheme="minorEastAsia" w:hAnsi="Cambria Math"/>
                </w:rPr>
                <m:t>* cov</m:t>
              </m:r>
              <m:d>
                <m:dPr>
                  <m:ctrlPr>
                    <w:ins w:id="107" w:author="Microsoft Office User" w:date="2020-05-11T16:23:00Z">
                      <w:rPr>
                        <w:rFonts w:ascii="Cambria Math" w:eastAsiaTheme="minorEastAsia" w:hAnsi="Cambria Math"/>
                        <w:i/>
                      </w:rPr>
                    </w:ins>
                  </m:ctrlPr>
                </m:dPr>
                <m:e>
                  <m:r>
                    <w:rPr>
                      <w:rFonts w:ascii="Cambria Math" w:eastAsiaTheme="minorEastAsia" w:hAnsi="Cambria Math"/>
                    </w:rPr>
                    <m:t>a,b</m:t>
                  </m:r>
                </m:e>
              </m:d>
            </m:num>
            <m:den>
              <m:sSup>
                <m:sSupPr>
                  <m:ctrlPr>
                    <w:ins w:id="108" w:author="Microsoft Office User" w:date="2020-05-11T16:23:00Z">
                      <w:rPr>
                        <w:rFonts w:ascii="Cambria Math" w:eastAsiaTheme="minorEastAsia" w:hAnsi="Cambria Math"/>
                        <w:i/>
                      </w:rPr>
                    </w:ins>
                  </m:ctrlPr>
                </m:sSupPr>
                <m:e>
                  <m:sSub>
                    <m:sSubPr>
                      <m:ctrlPr>
                        <w:ins w:id="109"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b</m:t>
                      </m:r>
                    </m:sub>
                  </m:sSub>
                </m:e>
                <m:sup>
                  <m:r>
                    <w:rPr>
                      <w:rFonts w:ascii="Cambria Math" w:eastAsiaTheme="minorEastAsia" w:hAnsi="Cambria Math"/>
                    </w:rPr>
                    <m:t>2</m:t>
                  </m:r>
                </m:sup>
              </m:sSup>
              <m:r>
                <w:rPr>
                  <w:rFonts w:ascii="Cambria Math" w:eastAsiaTheme="minorEastAsia" w:hAnsi="Cambria Math"/>
                </w:rPr>
                <m:t xml:space="preserve">* </m:t>
              </m:r>
              <m:sSub>
                <m:sSubPr>
                  <m:ctrlPr>
                    <w:ins w:id="110"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c</m:t>
                  </m:r>
                </m:sub>
              </m:sSub>
            </m:den>
          </m:f>
          <m:r>
            <w:rPr>
              <w:rFonts w:ascii="Cambria Math" w:eastAsiaTheme="minorEastAsia" w:hAnsi="Cambria Math"/>
            </w:rPr>
            <m:t xml:space="preserve"> –</m:t>
          </m:r>
          <m:f>
            <m:fPr>
              <m:ctrlPr>
                <w:ins w:id="111" w:author="Microsoft Office User" w:date="2020-05-11T16:23:00Z">
                  <w:rPr>
                    <w:rFonts w:ascii="Cambria Math" w:eastAsiaTheme="minorEastAsia" w:hAnsi="Cambria Math"/>
                    <w:i/>
                  </w:rPr>
                </w:ins>
              </m:ctrlPr>
            </m:fPr>
            <m:num>
              <m:sSub>
                <m:sSubPr>
                  <m:ctrlPr>
                    <w:ins w:id="112"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a</m:t>
                  </m:r>
                </m:sub>
              </m:sSub>
              <m:r>
                <w:rPr>
                  <w:rFonts w:ascii="Cambria Math" w:eastAsiaTheme="minorEastAsia" w:hAnsi="Cambria Math"/>
                </w:rPr>
                <m:t>* cov</m:t>
              </m:r>
              <m:d>
                <m:dPr>
                  <m:ctrlPr>
                    <w:ins w:id="113" w:author="Microsoft Office User" w:date="2020-05-11T16:23:00Z">
                      <w:rPr>
                        <w:rFonts w:ascii="Cambria Math" w:eastAsiaTheme="minorEastAsia" w:hAnsi="Cambria Math"/>
                        <w:i/>
                      </w:rPr>
                    </w:ins>
                  </m:ctrlPr>
                </m:dPr>
                <m:e>
                  <m:r>
                    <w:rPr>
                      <w:rFonts w:ascii="Cambria Math" w:eastAsiaTheme="minorEastAsia" w:hAnsi="Cambria Math"/>
                    </w:rPr>
                    <m:t>a,c</m:t>
                  </m:r>
                </m:e>
              </m:d>
            </m:num>
            <m:den>
              <m:sSup>
                <m:sSupPr>
                  <m:ctrlPr>
                    <w:ins w:id="114" w:author="Microsoft Office User" w:date="2020-05-11T16:23:00Z">
                      <w:rPr>
                        <w:rFonts w:ascii="Cambria Math" w:eastAsiaTheme="minorEastAsia" w:hAnsi="Cambria Math"/>
                        <w:i/>
                      </w:rPr>
                    </w:ins>
                  </m:ctrlPr>
                </m:sSupPr>
                <m:e>
                  <m:sSub>
                    <m:sSubPr>
                      <m:ctrlPr>
                        <w:ins w:id="115"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c</m:t>
                      </m:r>
                    </m:sub>
                  </m:sSub>
                </m:e>
                <m:sup>
                  <m:r>
                    <w:rPr>
                      <w:rFonts w:ascii="Cambria Math" w:eastAsiaTheme="minorEastAsia" w:hAnsi="Cambria Math"/>
                    </w:rPr>
                    <m:t>2</m:t>
                  </m:r>
                </m:sup>
              </m:sSup>
              <m:r>
                <w:rPr>
                  <w:rFonts w:ascii="Cambria Math" w:eastAsiaTheme="minorEastAsia" w:hAnsi="Cambria Math"/>
                </w:rPr>
                <m:t xml:space="preserve">* </m:t>
              </m:r>
              <m:sSub>
                <m:sSubPr>
                  <m:ctrlPr>
                    <w:ins w:id="116"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b</m:t>
                  </m:r>
                </m:sub>
              </m:sSub>
            </m:den>
          </m:f>
          <m:r>
            <w:rPr>
              <w:rFonts w:ascii="Cambria Math" w:eastAsiaTheme="minorEastAsia" w:hAnsi="Cambria Math"/>
            </w:rPr>
            <m:t>+</m:t>
          </m:r>
          <m:f>
            <m:fPr>
              <m:ctrlPr>
                <w:ins w:id="117" w:author="Microsoft Office User" w:date="2020-05-11T16:23:00Z">
                  <w:rPr>
                    <w:rFonts w:ascii="Cambria Math" w:eastAsiaTheme="minorEastAsia" w:hAnsi="Cambria Math"/>
                    <w:i/>
                  </w:rPr>
                </w:ins>
              </m:ctrlPr>
            </m:fPr>
            <m:num>
              <m:r>
                <w:rPr>
                  <w:rFonts w:ascii="Cambria Math" w:eastAsiaTheme="minorEastAsia" w:hAnsi="Cambria Math"/>
                </w:rPr>
                <m:t xml:space="preserve">0.5 * </m:t>
              </m:r>
              <m:sSup>
                <m:sSupPr>
                  <m:ctrlPr>
                    <w:ins w:id="118" w:author="Microsoft Office User" w:date="2020-05-11T16:23:00Z">
                      <w:rPr>
                        <w:rFonts w:ascii="Cambria Math" w:eastAsiaTheme="minorEastAsia" w:hAnsi="Cambria Math"/>
                        <w:i/>
                      </w:rPr>
                    </w:ins>
                  </m:ctrlPr>
                </m:sSupPr>
                <m:e>
                  <m:sSub>
                    <m:sSubPr>
                      <m:ctrlPr>
                        <w:ins w:id="119"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a</m:t>
                      </m:r>
                    </m:sub>
                  </m:sSub>
                </m:e>
                <m:sup>
                  <m:r>
                    <w:rPr>
                      <w:rFonts w:ascii="Cambria Math" w:eastAsiaTheme="minorEastAsia" w:hAnsi="Cambria Math"/>
                    </w:rPr>
                    <m:t>2</m:t>
                  </m:r>
                </m:sup>
              </m:sSup>
              <m:r>
                <w:rPr>
                  <w:rFonts w:ascii="Cambria Math" w:eastAsiaTheme="minorEastAsia" w:hAnsi="Cambria Math"/>
                </w:rPr>
                <m:t>*cov(b,c)</m:t>
              </m:r>
            </m:num>
            <m:den>
              <m:sSup>
                <m:sSupPr>
                  <m:ctrlPr>
                    <w:ins w:id="120" w:author="Microsoft Office User" w:date="2020-05-11T16:23:00Z">
                      <w:rPr>
                        <w:rFonts w:ascii="Cambria Math" w:eastAsiaTheme="minorEastAsia" w:hAnsi="Cambria Math"/>
                        <w:i/>
                      </w:rPr>
                    </w:ins>
                  </m:ctrlPr>
                </m:sSupPr>
                <m:e>
                  <m:sSub>
                    <m:sSubPr>
                      <m:ctrlPr>
                        <w:ins w:id="121"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c</m:t>
                      </m:r>
                    </m:sub>
                  </m:sSub>
                </m:e>
                <m:sup>
                  <m:r>
                    <w:rPr>
                      <w:rFonts w:ascii="Cambria Math" w:eastAsiaTheme="minorEastAsia" w:hAnsi="Cambria Math"/>
                    </w:rPr>
                    <m:t>2</m:t>
                  </m:r>
                </m:sup>
              </m:sSup>
              <m:r>
                <w:rPr>
                  <w:rFonts w:ascii="Cambria Math" w:eastAsiaTheme="minorEastAsia" w:hAnsi="Cambria Math"/>
                </w:rPr>
                <m:t xml:space="preserve">* </m:t>
              </m:r>
              <m:sSup>
                <m:sSupPr>
                  <m:ctrlPr>
                    <w:ins w:id="122" w:author="Microsoft Office User" w:date="2020-05-11T16:23:00Z">
                      <w:rPr>
                        <w:rFonts w:ascii="Cambria Math" w:eastAsiaTheme="minorEastAsia" w:hAnsi="Cambria Math"/>
                        <w:i/>
                      </w:rPr>
                    </w:ins>
                  </m:ctrlPr>
                </m:sSupPr>
                <m:e>
                  <m:sSub>
                    <m:sSubPr>
                      <m:ctrlPr>
                        <w:ins w:id="123" w:author="Microsoft Office User" w:date="2020-05-11T16:23:00Z">
                          <w:rPr>
                            <w:rFonts w:ascii="Cambria Math" w:eastAsiaTheme="minorEastAsia" w:hAnsi="Cambria Math"/>
                            <w:i/>
                          </w:rPr>
                        </w:ins>
                      </m:ctrlPr>
                    </m:sSubPr>
                    <m:e>
                      <m:r>
                        <w:rPr>
                          <w:rFonts w:ascii="Cambria Math" w:eastAsiaTheme="minorEastAsia" w:hAnsi="Cambria Math"/>
                        </w:rPr>
                        <m:t>μ</m:t>
                      </m:r>
                    </m:e>
                    <m:sub>
                      <m:r>
                        <w:rPr>
                          <w:rFonts w:ascii="Cambria Math" w:eastAsiaTheme="minorEastAsia" w:hAnsi="Cambria Math"/>
                        </w:rPr>
                        <m:t>b</m:t>
                      </m:r>
                    </m:sub>
                  </m:sSub>
                </m:e>
                <m:sup>
                  <m:r>
                    <w:rPr>
                      <w:rFonts w:ascii="Cambria Math" w:eastAsiaTheme="minorEastAsia" w:hAnsi="Cambria Math"/>
                    </w:rPr>
                    <m:t>2</m:t>
                  </m:r>
                </m:sup>
              </m:sSup>
            </m:den>
          </m:f>
        </m:oMath>
      </m:oMathPara>
    </w:p>
    <w:p w14:paraId="491A02EB" w14:textId="77777777" w:rsidR="00C15680" w:rsidRPr="009F5242" w:rsidRDefault="00C15680" w:rsidP="00157CD0">
      <w:pPr>
        <w:spacing w:line="276" w:lineRule="auto"/>
        <w:rPr>
          <w:rFonts w:eastAsiaTheme="minorEastAsia"/>
        </w:rPr>
      </w:pPr>
      <w:r w:rsidRPr="009F5242">
        <w:rPr>
          <w:rFonts w:eastAsiaTheme="minorEastAsia"/>
        </w:rPr>
        <w:t xml:space="preserve"> </w:t>
      </w:r>
    </w:p>
    <w:p w14:paraId="05EEC31F" w14:textId="77777777" w:rsidR="00C15680" w:rsidRPr="009F5242" w:rsidRDefault="00C15680" w:rsidP="00157CD0">
      <w:pPr>
        <w:spacing w:line="276" w:lineRule="auto"/>
        <w:rPr>
          <w:rFonts w:eastAsiaTheme="minorEastAsia"/>
          <w:vertAlign w:val="superscript"/>
        </w:rPr>
      </w:pPr>
      <w:r w:rsidRPr="009F5242">
        <w:rPr>
          <w:rFonts w:eastAsiaTheme="minorEastAsia"/>
        </w:rPr>
        <w:t xml:space="preserve">To conclude, approximating the variance of </w:t>
      </w:r>
      <m:oMath>
        <m:r>
          <w:rPr>
            <w:rFonts w:ascii="Cambria Math" w:hAnsi="Cambria Math"/>
          </w:rPr>
          <m:t>rE</m:t>
        </m:r>
      </m:oMath>
      <w:r w:rsidRPr="009F5242">
        <w:rPr>
          <w:rFonts w:eastAsiaTheme="minorEastAsia"/>
        </w:rPr>
        <w:t xml:space="preserve"> using the formula above, requires the variance components estimates (</w:t>
      </w:r>
      <m:oMath>
        <m:sSub>
          <m:sSubPr>
            <m:ctrlPr>
              <w:ins w:id="124" w:author="Microsoft Office User" w:date="2020-05-11T16:23:00Z">
                <w:rPr>
                  <w:rFonts w:ascii="Cambria Math" w:eastAsiaTheme="minorEastAsia" w:hAnsi="Cambria Math"/>
                  <w:i/>
                </w:rPr>
              </w:ins>
            </m:ctrlPr>
          </m:sSubPr>
          <m:e>
            <m:acc>
              <m:accPr>
                <m:ctrlPr>
                  <w:ins w:id="125" w:author="Microsoft Office User" w:date="2020-05-11T16:23:00Z">
                    <w:rPr>
                      <w:rFonts w:ascii="Cambria Math" w:eastAsiaTheme="minorEastAsia" w:hAnsi="Cambria Math"/>
                      <w:i/>
                    </w:rPr>
                  </w:ins>
                </m:ctrlPr>
              </m:accPr>
              <m:e>
                <m:r>
                  <w:rPr>
                    <w:rFonts w:ascii="Cambria Math" w:eastAsiaTheme="minorEastAsia" w:hAnsi="Cambria Math"/>
                  </w:rPr>
                  <m:t>σ</m:t>
                </m:r>
              </m:e>
            </m:acc>
          </m:e>
          <m:sub>
            <m:r>
              <w:rPr>
                <w:rFonts w:ascii="Cambria Math" w:eastAsiaTheme="minorEastAsia" w:hAnsi="Cambria Math"/>
              </w:rPr>
              <m:t>XY</m:t>
            </m:r>
          </m:sub>
        </m:sSub>
        <m:r>
          <w:rPr>
            <w:rFonts w:ascii="Cambria Math" w:eastAsiaTheme="minorEastAsia" w:hAnsi="Cambria Math"/>
          </w:rPr>
          <m:t xml:space="preserve">, </m:t>
        </m:r>
        <m:sSub>
          <m:sSubPr>
            <m:ctrlPr>
              <w:ins w:id="126" w:author="Microsoft Office User" w:date="2020-05-11T16:23:00Z">
                <w:rPr>
                  <w:rFonts w:ascii="Cambria Math" w:eastAsiaTheme="minorEastAsia" w:hAnsi="Cambria Math"/>
                  <w:i/>
                </w:rPr>
              </w:ins>
            </m:ctrlPr>
          </m:sSubPr>
          <m:e>
            <m:sSup>
              <m:sSupPr>
                <m:ctrlPr>
                  <w:ins w:id="127" w:author="Microsoft Office User" w:date="2020-05-11T16:23:00Z">
                    <w:rPr>
                      <w:rFonts w:ascii="Cambria Math" w:eastAsiaTheme="minorEastAsia" w:hAnsi="Cambria Math"/>
                      <w:i/>
                    </w:rPr>
                  </w:ins>
                </m:ctrlPr>
              </m:sSupPr>
              <m:e>
                <m:acc>
                  <m:accPr>
                    <m:ctrlPr>
                      <w:ins w:id="128" w:author="Microsoft Office User" w:date="2020-05-11T16:23:00Z">
                        <w:rPr>
                          <w:rFonts w:ascii="Cambria Math" w:eastAsiaTheme="minorEastAsia" w:hAnsi="Cambria Math"/>
                          <w:i/>
                        </w:rPr>
                      </w:ins>
                    </m:ctrlPr>
                  </m:accPr>
                  <m:e>
                    <m:r>
                      <w:rPr>
                        <w:rFonts w:ascii="Cambria Math" w:eastAsiaTheme="minorEastAsia" w:hAnsi="Cambria Math"/>
                      </w:rPr>
                      <m:t>σ</m:t>
                    </m:r>
                  </m:e>
                </m:acc>
              </m:e>
              <m:sup>
                <m:r>
                  <w:rPr>
                    <w:rFonts w:ascii="Cambria Math" w:eastAsiaTheme="minorEastAsia" w:hAnsi="Cambria Math"/>
                  </w:rPr>
                  <m:t>2</m:t>
                </m:r>
              </m:sup>
            </m:sSup>
          </m:e>
          <m:sub>
            <m:r>
              <w:rPr>
                <w:rFonts w:ascii="Cambria Math" w:eastAsiaTheme="minorEastAsia" w:hAnsi="Cambria Math"/>
              </w:rPr>
              <m:t>X</m:t>
            </m:r>
          </m:sub>
        </m:sSub>
        <m:r>
          <w:rPr>
            <w:rFonts w:ascii="Cambria Math" w:eastAsiaTheme="minorEastAsia" w:hAnsi="Cambria Math"/>
          </w:rPr>
          <m:t xml:space="preserve"> and </m:t>
        </m:r>
        <m:sSub>
          <m:sSubPr>
            <m:ctrlPr>
              <w:ins w:id="129" w:author="Microsoft Office User" w:date="2020-05-11T16:23:00Z">
                <w:rPr>
                  <w:rFonts w:ascii="Cambria Math" w:eastAsiaTheme="minorEastAsia" w:hAnsi="Cambria Math"/>
                  <w:i/>
                </w:rPr>
              </w:ins>
            </m:ctrlPr>
          </m:sSubPr>
          <m:e>
            <m:sSup>
              <m:sSupPr>
                <m:ctrlPr>
                  <w:ins w:id="130" w:author="Microsoft Office User" w:date="2020-05-11T16:23:00Z">
                    <w:rPr>
                      <w:rFonts w:ascii="Cambria Math" w:eastAsiaTheme="minorEastAsia" w:hAnsi="Cambria Math"/>
                      <w:i/>
                    </w:rPr>
                  </w:ins>
                </m:ctrlPr>
              </m:sSupPr>
              <m:e>
                <m:acc>
                  <m:accPr>
                    <m:ctrlPr>
                      <w:ins w:id="131" w:author="Microsoft Office User" w:date="2020-05-11T16:23:00Z">
                        <w:rPr>
                          <w:rFonts w:ascii="Cambria Math" w:eastAsiaTheme="minorEastAsia" w:hAnsi="Cambria Math"/>
                          <w:i/>
                        </w:rPr>
                      </w:ins>
                    </m:ctrlPr>
                  </m:accPr>
                  <m:e>
                    <m:r>
                      <w:rPr>
                        <w:rFonts w:ascii="Cambria Math" w:eastAsiaTheme="minorEastAsia" w:hAnsi="Cambria Math"/>
                      </w:rPr>
                      <m:t>σ</m:t>
                    </m:r>
                  </m:e>
                </m:acc>
              </m:e>
              <m:sup>
                <m:r>
                  <w:rPr>
                    <w:rFonts w:ascii="Cambria Math" w:eastAsiaTheme="minorEastAsia" w:hAnsi="Cambria Math"/>
                  </w:rPr>
                  <m:t>2</m:t>
                </m:r>
              </m:sup>
            </m:sSup>
          </m:e>
          <m:sub>
            <m:r>
              <w:rPr>
                <w:rFonts w:ascii="Cambria Math" w:eastAsiaTheme="minorEastAsia" w:hAnsi="Cambria Math"/>
              </w:rPr>
              <m:t>Y</m:t>
            </m:r>
          </m:sub>
        </m:sSub>
      </m:oMath>
      <w:r w:rsidRPr="009F5242">
        <w:rPr>
          <w:rFonts w:eastAsiaTheme="minorEastAsia"/>
        </w:rPr>
        <w:t xml:space="preserve">) from the bivariate model as well as their matrix of sampling variance-covariance for the values </w:t>
      </w:r>
      <m:oMath>
        <m:sSub>
          <m:sSubPr>
            <m:ctrlPr>
              <w:ins w:id="132" w:author="Microsoft Office User" w:date="2020-05-11T16:23:00Z">
                <w:rPr>
                  <w:rFonts w:ascii="Cambria Math" w:eastAsiaTheme="minorEastAsia" w:hAnsi="Cambria Math"/>
                  <w:i/>
                </w:rPr>
              </w:ins>
            </m:ctrlPr>
          </m:sSubPr>
          <m:e>
            <m:r>
              <w:rPr>
                <w:rFonts w:ascii="Cambria Math" w:eastAsiaTheme="minorEastAsia" w:hAnsi="Cambria Math"/>
              </w:rPr>
              <m:t>V(</m:t>
            </m:r>
            <m:acc>
              <m:accPr>
                <m:ctrlPr>
                  <w:ins w:id="133" w:author="Microsoft Office User" w:date="2020-05-11T16:23:00Z">
                    <w:rPr>
                      <w:rFonts w:ascii="Cambria Math" w:eastAsiaTheme="minorEastAsia" w:hAnsi="Cambria Math"/>
                      <w:i/>
                    </w:rPr>
                  </w:ins>
                </m:ctrlPr>
              </m:accPr>
              <m:e>
                <m:r>
                  <w:rPr>
                    <w:rFonts w:ascii="Cambria Math" w:eastAsiaTheme="minorEastAsia" w:hAnsi="Cambria Math"/>
                  </w:rPr>
                  <m:t>σ</m:t>
                </m:r>
              </m:e>
            </m:acc>
          </m:e>
          <m:sub>
            <m:r>
              <w:rPr>
                <w:rFonts w:ascii="Cambria Math" w:eastAsiaTheme="minorEastAsia" w:hAnsi="Cambria Math"/>
              </w:rPr>
              <m:t>XY</m:t>
            </m:r>
          </m:sub>
        </m:sSub>
        <m:r>
          <w:rPr>
            <w:rFonts w:ascii="Cambria Math" w:eastAsiaTheme="minorEastAsia" w:hAnsi="Cambria Math"/>
          </w:rPr>
          <m:t>), V</m:t>
        </m:r>
        <m:d>
          <m:dPr>
            <m:ctrlPr>
              <w:ins w:id="134" w:author="Microsoft Office User" w:date="2020-05-11T16:23:00Z">
                <w:rPr>
                  <w:rFonts w:ascii="Cambria Math" w:eastAsiaTheme="minorEastAsia" w:hAnsi="Cambria Math"/>
                  <w:i/>
                </w:rPr>
              </w:ins>
            </m:ctrlPr>
          </m:dPr>
          <m:e>
            <m:sSub>
              <m:sSubPr>
                <m:ctrlPr>
                  <w:ins w:id="135" w:author="Microsoft Office User" w:date="2020-05-11T16:23:00Z">
                    <w:rPr>
                      <w:rFonts w:ascii="Cambria Math" w:eastAsiaTheme="minorEastAsia" w:hAnsi="Cambria Math"/>
                      <w:i/>
                    </w:rPr>
                  </w:ins>
                </m:ctrlPr>
              </m:sSubPr>
              <m:e>
                <m:sSup>
                  <m:sSupPr>
                    <m:ctrlPr>
                      <w:ins w:id="136" w:author="Microsoft Office User" w:date="2020-05-11T16:23:00Z">
                        <w:rPr>
                          <w:rFonts w:ascii="Cambria Math" w:eastAsiaTheme="minorEastAsia" w:hAnsi="Cambria Math"/>
                          <w:i/>
                        </w:rPr>
                      </w:ins>
                    </m:ctrlPr>
                  </m:sSupPr>
                  <m:e>
                    <m:acc>
                      <m:accPr>
                        <m:ctrlPr>
                          <w:ins w:id="137" w:author="Microsoft Office User" w:date="2020-05-11T16:23:00Z">
                            <w:rPr>
                              <w:rFonts w:ascii="Cambria Math" w:eastAsiaTheme="minorEastAsia" w:hAnsi="Cambria Math"/>
                              <w:i/>
                            </w:rPr>
                          </w:ins>
                        </m:ctrlPr>
                      </m:accPr>
                      <m:e>
                        <m:r>
                          <w:rPr>
                            <w:rFonts w:ascii="Cambria Math" w:eastAsiaTheme="minorEastAsia" w:hAnsi="Cambria Math"/>
                          </w:rPr>
                          <m:t>σ</m:t>
                        </m:r>
                      </m:e>
                    </m:acc>
                  </m:e>
                  <m:sup>
                    <m:r>
                      <w:rPr>
                        <w:rFonts w:ascii="Cambria Math" w:eastAsiaTheme="minorEastAsia" w:hAnsi="Cambria Math"/>
                      </w:rPr>
                      <m:t>2</m:t>
                    </m:r>
                  </m:sup>
                </m:sSup>
              </m:e>
              <m:sub>
                <m:r>
                  <w:rPr>
                    <w:rFonts w:ascii="Cambria Math" w:eastAsiaTheme="minorEastAsia" w:hAnsi="Cambria Math"/>
                  </w:rPr>
                  <m:t>X</m:t>
                </m:r>
              </m:sub>
            </m:sSub>
          </m:e>
        </m:d>
        <m:r>
          <w:rPr>
            <w:rFonts w:ascii="Cambria Math" w:eastAsiaTheme="minorEastAsia" w:hAnsi="Cambria Math"/>
          </w:rPr>
          <m:t>, V</m:t>
        </m:r>
        <m:d>
          <m:dPr>
            <m:ctrlPr>
              <w:ins w:id="138" w:author="Microsoft Office User" w:date="2020-05-11T16:23:00Z">
                <w:rPr>
                  <w:rFonts w:ascii="Cambria Math" w:eastAsiaTheme="minorEastAsia" w:hAnsi="Cambria Math"/>
                  <w:i/>
                </w:rPr>
              </w:ins>
            </m:ctrlPr>
          </m:dPr>
          <m:e>
            <m:sSub>
              <m:sSubPr>
                <m:ctrlPr>
                  <w:ins w:id="139" w:author="Microsoft Office User" w:date="2020-05-11T16:23:00Z">
                    <w:rPr>
                      <w:rFonts w:ascii="Cambria Math" w:eastAsiaTheme="minorEastAsia" w:hAnsi="Cambria Math"/>
                      <w:i/>
                    </w:rPr>
                  </w:ins>
                </m:ctrlPr>
              </m:sSubPr>
              <m:e>
                <m:sSup>
                  <m:sSupPr>
                    <m:ctrlPr>
                      <w:ins w:id="140" w:author="Microsoft Office User" w:date="2020-05-11T16:23:00Z">
                        <w:rPr>
                          <w:rFonts w:ascii="Cambria Math" w:eastAsiaTheme="minorEastAsia" w:hAnsi="Cambria Math"/>
                          <w:i/>
                        </w:rPr>
                      </w:ins>
                    </m:ctrlPr>
                  </m:sSupPr>
                  <m:e>
                    <m:acc>
                      <m:accPr>
                        <m:ctrlPr>
                          <w:ins w:id="141" w:author="Microsoft Office User" w:date="2020-05-11T16:23:00Z">
                            <w:rPr>
                              <w:rFonts w:ascii="Cambria Math" w:eastAsiaTheme="minorEastAsia" w:hAnsi="Cambria Math"/>
                              <w:i/>
                            </w:rPr>
                          </w:ins>
                        </m:ctrlPr>
                      </m:accPr>
                      <m:e>
                        <m:r>
                          <w:rPr>
                            <w:rFonts w:ascii="Cambria Math" w:eastAsiaTheme="minorEastAsia" w:hAnsi="Cambria Math"/>
                          </w:rPr>
                          <m:t>σ</m:t>
                        </m:r>
                      </m:e>
                    </m:acc>
                  </m:e>
                  <m:sup>
                    <m:r>
                      <w:rPr>
                        <w:rFonts w:ascii="Cambria Math" w:eastAsiaTheme="minorEastAsia" w:hAnsi="Cambria Math"/>
                      </w:rPr>
                      <m:t>2</m:t>
                    </m:r>
                  </m:sup>
                </m:sSup>
              </m:e>
              <m:sub>
                <m:r>
                  <w:rPr>
                    <w:rFonts w:ascii="Cambria Math" w:eastAsiaTheme="minorEastAsia" w:hAnsi="Cambria Math"/>
                  </w:rPr>
                  <m:t>y</m:t>
                </m:r>
              </m:sub>
            </m:sSub>
          </m:e>
        </m:d>
        <m:r>
          <w:rPr>
            <w:rFonts w:ascii="Cambria Math" w:eastAsiaTheme="minorEastAsia" w:hAnsi="Cambria Math"/>
          </w:rPr>
          <m:t>, cov</m:t>
        </m:r>
        <m:d>
          <m:dPr>
            <m:ctrlPr>
              <w:ins w:id="142" w:author="Microsoft Office User" w:date="2020-05-11T16:23:00Z">
                <w:rPr>
                  <w:rFonts w:ascii="Cambria Math" w:eastAsiaTheme="minorEastAsia" w:hAnsi="Cambria Math"/>
                  <w:i/>
                </w:rPr>
              </w:ins>
            </m:ctrlPr>
          </m:dPr>
          <m:e>
            <m:sSub>
              <m:sSubPr>
                <m:ctrlPr>
                  <w:ins w:id="143" w:author="Microsoft Office User" w:date="2020-05-11T16:23:00Z">
                    <w:rPr>
                      <w:rFonts w:ascii="Cambria Math" w:eastAsiaTheme="minorEastAsia" w:hAnsi="Cambria Math"/>
                      <w:i/>
                    </w:rPr>
                  </w:ins>
                </m:ctrlPr>
              </m:sSubPr>
              <m:e>
                <m:acc>
                  <m:accPr>
                    <m:ctrlPr>
                      <w:ins w:id="144" w:author="Microsoft Office User" w:date="2020-05-11T16:23:00Z">
                        <w:rPr>
                          <w:rFonts w:ascii="Cambria Math" w:eastAsiaTheme="minorEastAsia" w:hAnsi="Cambria Math"/>
                          <w:i/>
                        </w:rPr>
                      </w:ins>
                    </m:ctrlPr>
                  </m:accPr>
                  <m:e>
                    <m:r>
                      <w:rPr>
                        <w:rFonts w:ascii="Cambria Math" w:eastAsiaTheme="minorEastAsia" w:hAnsi="Cambria Math"/>
                      </w:rPr>
                      <m:t>σ</m:t>
                    </m:r>
                  </m:e>
                </m:acc>
              </m:e>
              <m:sub>
                <m:r>
                  <w:rPr>
                    <w:rFonts w:ascii="Cambria Math" w:eastAsiaTheme="minorEastAsia" w:hAnsi="Cambria Math"/>
                  </w:rPr>
                  <m:t>XY</m:t>
                </m:r>
              </m:sub>
            </m:sSub>
            <m:r>
              <w:rPr>
                <w:rFonts w:ascii="Cambria Math" w:eastAsiaTheme="minorEastAsia" w:hAnsi="Cambria Math"/>
              </w:rPr>
              <m:t>,</m:t>
            </m:r>
            <m:sSub>
              <m:sSubPr>
                <m:ctrlPr>
                  <w:ins w:id="145" w:author="Microsoft Office User" w:date="2020-05-11T16:23:00Z">
                    <w:rPr>
                      <w:rFonts w:ascii="Cambria Math" w:eastAsiaTheme="minorEastAsia" w:hAnsi="Cambria Math"/>
                      <w:i/>
                    </w:rPr>
                  </w:ins>
                </m:ctrlPr>
              </m:sSubPr>
              <m:e>
                <m:sSup>
                  <m:sSupPr>
                    <m:ctrlPr>
                      <w:ins w:id="146" w:author="Microsoft Office User" w:date="2020-05-11T16:23:00Z">
                        <w:rPr>
                          <w:rFonts w:ascii="Cambria Math" w:eastAsiaTheme="minorEastAsia" w:hAnsi="Cambria Math"/>
                          <w:i/>
                        </w:rPr>
                      </w:ins>
                    </m:ctrlPr>
                  </m:sSupPr>
                  <m:e>
                    <m:acc>
                      <m:accPr>
                        <m:ctrlPr>
                          <w:ins w:id="147" w:author="Microsoft Office User" w:date="2020-05-11T16:23:00Z">
                            <w:rPr>
                              <w:rFonts w:ascii="Cambria Math" w:eastAsiaTheme="minorEastAsia" w:hAnsi="Cambria Math"/>
                              <w:i/>
                            </w:rPr>
                          </w:ins>
                        </m:ctrlPr>
                      </m:accPr>
                      <m:e>
                        <m:r>
                          <w:rPr>
                            <w:rFonts w:ascii="Cambria Math" w:eastAsiaTheme="minorEastAsia" w:hAnsi="Cambria Math"/>
                          </w:rPr>
                          <m:t>σ</m:t>
                        </m:r>
                      </m:e>
                    </m:acc>
                  </m:e>
                  <m:sup>
                    <m:r>
                      <w:rPr>
                        <w:rFonts w:ascii="Cambria Math" w:eastAsiaTheme="minorEastAsia" w:hAnsi="Cambria Math"/>
                      </w:rPr>
                      <m:t>2</m:t>
                    </m:r>
                  </m:sup>
                </m:sSup>
              </m:e>
              <m:sub>
                <m:r>
                  <w:rPr>
                    <w:rFonts w:ascii="Cambria Math" w:eastAsiaTheme="minorEastAsia" w:hAnsi="Cambria Math"/>
                  </w:rPr>
                  <m:t>X</m:t>
                </m:r>
              </m:sub>
            </m:sSub>
          </m:e>
        </m:d>
        <m:r>
          <w:rPr>
            <w:rFonts w:ascii="Cambria Math" w:eastAsiaTheme="minorEastAsia" w:hAnsi="Cambria Math"/>
          </w:rPr>
          <m:t>,  cov</m:t>
        </m:r>
        <m:d>
          <m:dPr>
            <m:ctrlPr>
              <w:ins w:id="148" w:author="Microsoft Office User" w:date="2020-05-11T16:23:00Z">
                <w:rPr>
                  <w:rFonts w:ascii="Cambria Math" w:eastAsiaTheme="minorEastAsia" w:hAnsi="Cambria Math"/>
                  <w:i/>
                </w:rPr>
              </w:ins>
            </m:ctrlPr>
          </m:dPr>
          <m:e>
            <m:sSub>
              <m:sSubPr>
                <m:ctrlPr>
                  <w:ins w:id="149" w:author="Microsoft Office User" w:date="2020-05-11T16:23:00Z">
                    <w:rPr>
                      <w:rFonts w:ascii="Cambria Math" w:eastAsiaTheme="minorEastAsia" w:hAnsi="Cambria Math"/>
                      <w:i/>
                    </w:rPr>
                  </w:ins>
                </m:ctrlPr>
              </m:sSubPr>
              <m:e>
                <m:acc>
                  <m:accPr>
                    <m:ctrlPr>
                      <w:ins w:id="150" w:author="Microsoft Office User" w:date="2020-05-11T16:23:00Z">
                        <w:rPr>
                          <w:rFonts w:ascii="Cambria Math" w:eastAsiaTheme="minorEastAsia" w:hAnsi="Cambria Math"/>
                          <w:i/>
                        </w:rPr>
                      </w:ins>
                    </m:ctrlPr>
                  </m:accPr>
                  <m:e>
                    <m:r>
                      <w:rPr>
                        <w:rFonts w:ascii="Cambria Math" w:eastAsiaTheme="minorEastAsia" w:hAnsi="Cambria Math"/>
                      </w:rPr>
                      <m:t>σ</m:t>
                    </m:r>
                  </m:e>
                </m:acc>
              </m:e>
              <m:sub>
                <m:r>
                  <w:rPr>
                    <w:rFonts w:ascii="Cambria Math" w:eastAsiaTheme="minorEastAsia" w:hAnsi="Cambria Math"/>
                  </w:rPr>
                  <m:t>X</m:t>
                </m:r>
                <m:r>
                  <w:rPr>
                    <w:rFonts w:eastAsiaTheme="minorEastAsia"/>
                  </w:rPr>
                  <m:t>Y</m:t>
                </m:r>
              </m:sub>
            </m:sSub>
            <m:r>
              <w:rPr>
                <w:rFonts w:ascii="Cambria Math" w:eastAsiaTheme="minorEastAsia" w:hAnsi="Cambria Math"/>
              </w:rPr>
              <m:t xml:space="preserve">, </m:t>
            </m:r>
            <m:sSub>
              <m:sSubPr>
                <m:ctrlPr>
                  <w:ins w:id="151" w:author="Microsoft Office User" w:date="2020-05-11T16:23:00Z">
                    <w:rPr>
                      <w:rFonts w:ascii="Cambria Math" w:eastAsiaTheme="minorEastAsia" w:hAnsi="Cambria Math"/>
                      <w:i/>
                    </w:rPr>
                  </w:ins>
                </m:ctrlPr>
              </m:sSubPr>
              <m:e>
                <m:sSup>
                  <m:sSupPr>
                    <m:ctrlPr>
                      <w:ins w:id="152" w:author="Microsoft Office User" w:date="2020-05-11T16:23:00Z">
                        <w:rPr>
                          <w:rFonts w:ascii="Cambria Math" w:eastAsiaTheme="minorEastAsia" w:hAnsi="Cambria Math"/>
                          <w:i/>
                        </w:rPr>
                      </w:ins>
                    </m:ctrlPr>
                  </m:sSupPr>
                  <m:e>
                    <m:acc>
                      <m:accPr>
                        <m:ctrlPr>
                          <w:ins w:id="153" w:author="Microsoft Office User" w:date="2020-05-11T16:23:00Z">
                            <w:rPr>
                              <w:rFonts w:ascii="Cambria Math" w:eastAsiaTheme="minorEastAsia" w:hAnsi="Cambria Math"/>
                              <w:i/>
                            </w:rPr>
                          </w:ins>
                        </m:ctrlPr>
                      </m:accPr>
                      <m:e>
                        <m:r>
                          <w:rPr>
                            <w:rFonts w:ascii="Cambria Math" w:eastAsiaTheme="minorEastAsia" w:hAnsi="Cambria Math"/>
                          </w:rPr>
                          <m:t>σ</m:t>
                        </m:r>
                      </m:e>
                    </m:acc>
                  </m:e>
                  <m:sup>
                    <m:r>
                      <w:rPr>
                        <w:rFonts w:ascii="Cambria Math" w:eastAsiaTheme="minorEastAsia" w:hAnsi="Cambria Math"/>
                      </w:rPr>
                      <m:t>2</m:t>
                    </m:r>
                  </m:sup>
                </m:sSup>
              </m:e>
              <m:sub>
                <m:r>
                  <w:rPr>
                    <w:rFonts w:ascii="Cambria Math" w:eastAsiaTheme="minorEastAsia" w:hAnsi="Cambria Math"/>
                  </w:rPr>
                  <m:t>y</m:t>
                </m:r>
              </m:sub>
            </m:sSub>
          </m:e>
        </m:d>
        <m:r>
          <w:rPr>
            <w:rFonts w:ascii="Cambria Math" w:eastAsiaTheme="minorEastAsia" w:hAnsi="Cambria Math"/>
          </w:rPr>
          <m:t xml:space="preserve"> and cov(</m:t>
        </m:r>
        <m:sSub>
          <m:sSubPr>
            <m:ctrlPr>
              <w:ins w:id="154" w:author="Microsoft Office User" w:date="2020-05-11T16:23:00Z">
                <w:rPr>
                  <w:rFonts w:ascii="Cambria Math" w:eastAsiaTheme="minorEastAsia" w:hAnsi="Cambria Math"/>
                  <w:i/>
                </w:rPr>
              </w:ins>
            </m:ctrlPr>
          </m:sSubPr>
          <m:e>
            <m:sSup>
              <m:sSupPr>
                <m:ctrlPr>
                  <w:ins w:id="155" w:author="Microsoft Office User" w:date="2020-05-11T16:23:00Z">
                    <w:rPr>
                      <w:rFonts w:ascii="Cambria Math" w:eastAsiaTheme="minorEastAsia" w:hAnsi="Cambria Math"/>
                      <w:i/>
                    </w:rPr>
                  </w:ins>
                </m:ctrlPr>
              </m:sSupPr>
              <m:e>
                <m:acc>
                  <m:accPr>
                    <m:ctrlPr>
                      <w:ins w:id="156" w:author="Microsoft Office User" w:date="2020-05-11T16:23:00Z">
                        <w:rPr>
                          <w:rFonts w:ascii="Cambria Math" w:eastAsiaTheme="minorEastAsia" w:hAnsi="Cambria Math"/>
                          <w:i/>
                        </w:rPr>
                      </w:ins>
                    </m:ctrlPr>
                  </m:accPr>
                  <m:e>
                    <m:r>
                      <w:rPr>
                        <w:rFonts w:ascii="Cambria Math" w:eastAsiaTheme="minorEastAsia" w:hAnsi="Cambria Math"/>
                      </w:rPr>
                      <m:t>σ</m:t>
                    </m:r>
                  </m:e>
                </m:acc>
              </m:e>
              <m:sup>
                <m:r>
                  <w:rPr>
                    <w:rFonts w:ascii="Cambria Math" w:eastAsiaTheme="minorEastAsia" w:hAnsi="Cambria Math"/>
                  </w:rPr>
                  <m:t>2</m:t>
                </m:r>
              </m:sup>
            </m:sSup>
          </m:e>
          <m:sub>
            <m:r>
              <w:rPr>
                <w:rFonts w:ascii="Cambria Math" w:eastAsiaTheme="minorEastAsia" w:hAnsi="Cambria Math"/>
              </w:rPr>
              <m:t>X</m:t>
            </m:r>
          </m:sub>
        </m:sSub>
        <m:r>
          <w:rPr>
            <w:rFonts w:ascii="Cambria Math" w:eastAsiaTheme="minorEastAsia" w:hAnsi="Cambria Math"/>
          </w:rPr>
          <m:t xml:space="preserve">, </m:t>
        </m:r>
        <m:sSub>
          <m:sSubPr>
            <m:ctrlPr>
              <w:ins w:id="157" w:author="Microsoft Office User" w:date="2020-05-11T16:23:00Z">
                <w:rPr>
                  <w:rFonts w:ascii="Cambria Math" w:eastAsiaTheme="minorEastAsia" w:hAnsi="Cambria Math"/>
                  <w:i/>
                </w:rPr>
              </w:ins>
            </m:ctrlPr>
          </m:sSubPr>
          <m:e>
            <m:sSup>
              <m:sSupPr>
                <m:ctrlPr>
                  <w:ins w:id="158" w:author="Microsoft Office User" w:date="2020-05-11T16:23:00Z">
                    <w:rPr>
                      <w:rFonts w:ascii="Cambria Math" w:eastAsiaTheme="minorEastAsia" w:hAnsi="Cambria Math"/>
                      <w:i/>
                    </w:rPr>
                  </w:ins>
                </m:ctrlPr>
              </m:sSupPr>
              <m:e>
                <m:acc>
                  <m:accPr>
                    <m:ctrlPr>
                      <w:ins w:id="159" w:author="Microsoft Office User" w:date="2020-05-11T16:23:00Z">
                        <w:rPr>
                          <w:rFonts w:ascii="Cambria Math" w:eastAsiaTheme="minorEastAsia" w:hAnsi="Cambria Math"/>
                          <w:i/>
                        </w:rPr>
                      </w:ins>
                    </m:ctrlPr>
                  </m:accPr>
                  <m:e>
                    <m:r>
                      <w:rPr>
                        <w:rFonts w:ascii="Cambria Math" w:eastAsiaTheme="minorEastAsia" w:hAnsi="Cambria Math"/>
                      </w:rPr>
                      <m:t>σ</m:t>
                    </m:r>
                  </m:e>
                </m:acc>
              </m:e>
              <m:sup>
                <m:r>
                  <w:rPr>
                    <w:rFonts w:ascii="Cambria Math" w:eastAsiaTheme="minorEastAsia" w:hAnsi="Cambria Math"/>
                  </w:rPr>
                  <m:t>2</m:t>
                </m:r>
              </m:sup>
            </m:sSup>
          </m:e>
          <m:sub>
            <m:r>
              <w:rPr>
                <w:rFonts w:ascii="Cambria Math" w:eastAsiaTheme="minorEastAsia" w:hAnsi="Cambria Math"/>
              </w:rPr>
              <m:t>y</m:t>
            </m:r>
          </m:sub>
        </m:sSub>
        <m:r>
          <w:rPr>
            <w:rFonts w:ascii="Cambria Math" w:eastAsiaTheme="minorEastAsia" w:hAnsi="Cambria Math"/>
          </w:rPr>
          <m:t xml:space="preserve">) </m:t>
        </m:r>
      </m:oMath>
      <w:r w:rsidRPr="009F5242">
        <w:rPr>
          <w:rFonts w:eastAsiaTheme="minorEastAsia"/>
        </w:rPr>
        <w:t xml:space="preserve">. </w:t>
      </w:r>
      <w:r w:rsidRPr="009F5242">
        <w:rPr>
          <w:rFonts w:eastAsiaTheme="minorEastAsia"/>
          <w:vertAlign w:val="superscript"/>
        </w:rPr>
        <w:t xml:space="preserve"> </w:t>
      </w:r>
    </w:p>
    <w:p w14:paraId="6FEE4C14" w14:textId="0B809D8A" w:rsidR="00C15680" w:rsidRPr="009F5242" w:rsidRDefault="00C15680" w:rsidP="00A87761">
      <w:pPr>
        <w:spacing w:line="276" w:lineRule="auto"/>
        <w:ind w:firstLine="720"/>
        <w:rPr>
          <w:lang w:val="en-AU"/>
        </w:rPr>
      </w:pPr>
      <w:r w:rsidRPr="009F5242">
        <w:rPr>
          <w:lang w:val="en-AU"/>
        </w:rPr>
        <w:t xml:space="preserve">Such values are estimated in OSCA/GCTA and may be found in the log files outputted during the model fitting. Note that SE of the grey-matter correlation is derived using the same approach. The interested readers may refer to </w:t>
      </w:r>
      <w:r w:rsidRPr="009F5242">
        <w:rPr>
          <w:lang w:val="en-AU"/>
        </w:rPr>
        <w:fldChar w:fldCharType="begin">
          <w:fldData xml:space="preserve">PEVuZE5vdGU+PENpdGU+PEF1dGhvcj5CaWptYTwvQXV0aG9yPjxZZWFyPjIwMTQ8L1llYXI+PFJl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</w:fldData>
        </w:fldChar>
      </w:r>
      <w:r w:rsidR="00803CC1">
        <w:rPr>
          <w:lang w:val="en-AU"/>
        </w:rPr>
        <w:instrText xml:space="preserve"> ADDIN EN.CITE </w:instrText>
      </w:r>
      <w:r w:rsidR="00803CC1">
        <w:rPr>
          <w:lang w:val="en-AU"/>
        </w:rPr>
        <w:fldChar w:fldCharType="begin">
          <w:fldData xml:space="preserve">PEVuZE5vdGU+PENpdGU+PEF1dGhvcj5CaWptYTwvQXV0aG9yPjxZZWFyPjIwMTQ8L1llYXI+PFJl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</w:fldData>
        </w:fldChar>
      </w:r>
      <w:r w:rsidR="00803CC1">
        <w:rPr>
          <w:lang w:val="en-AU"/>
        </w:rPr>
        <w:instrText xml:space="preserve"> ADDIN EN.CITE.DATA </w:instrText>
      </w:r>
      <w:r w:rsidR="00803CC1">
        <w:rPr>
          <w:lang w:val="en-AU"/>
        </w:rPr>
      </w:r>
      <w:r w:rsidR="00803CC1">
        <w:rPr>
          <w:lang w:val="en-AU"/>
        </w:rPr>
        <w:fldChar w:fldCharType="end"/>
      </w:r>
      <w:r w:rsidRPr="009F5242">
        <w:rPr>
          <w:lang w:val="en-AU"/>
        </w:rPr>
      </w:r>
      <w:r w:rsidRPr="009F5242">
        <w:rPr>
          <w:lang w:val="en-AU"/>
        </w:rPr>
        <w:fldChar w:fldCharType="separate"/>
      </w:r>
      <w:r w:rsidR="00803CC1">
        <w:rPr>
          <w:noProof/>
          <w:lang w:val="en-AU"/>
        </w:rPr>
        <w:t>(22-24)</w:t>
      </w:r>
      <w:r w:rsidRPr="009F5242">
        <w:rPr>
          <w:lang w:val="en-AU"/>
        </w:rPr>
        <w:fldChar w:fldCharType="end"/>
      </w:r>
      <w:r w:rsidRPr="009F5242">
        <w:rPr>
          <w:lang w:val="en-AU"/>
        </w:rPr>
        <w:t>.</w:t>
      </w:r>
    </w:p>
    <w:p w14:paraId="51F013EE" w14:textId="77777777" w:rsidR="00C15680" w:rsidRPr="009F5242" w:rsidRDefault="00C15680" w:rsidP="00A87761">
      <w:pPr>
        <w:spacing w:line="276" w:lineRule="auto"/>
        <w:ind w:firstLine="720"/>
        <w:rPr>
          <w:lang w:val="en-AU"/>
        </w:rPr>
      </w:pPr>
      <w:r w:rsidRPr="009F5242">
        <w:rPr>
          <w:lang w:val="en-AU"/>
        </w:rPr>
        <w:t>For significance testing, we used a one-sided test based on the test statistic:</w:t>
      </w:r>
      <w:r w:rsidRPr="009F5242">
        <w:rPr>
          <w:lang w:val="en-AU"/>
        </w:rPr>
        <w:br/>
      </w:r>
    </w:p>
    <w:p w14:paraId="1099431A" w14:textId="547435F5" w:rsidR="00C4093C" w:rsidRPr="009F5242" w:rsidRDefault="00C15680" w:rsidP="00157CD0">
      <w:pPr>
        <w:spacing w:line="276" w:lineRule="auto"/>
        <w:ind w:firstLine="720"/>
        <w:rPr>
          <w:rFonts w:eastAsiaTheme="minorEastAsia"/>
        </w:rPr>
      </w:pPr>
      <w:r w:rsidRPr="009F5242">
        <w:rPr>
          <w:rFonts w:eastAsiaTheme="minorEastAsia"/>
        </w:rPr>
        <w:tab/>
      </w:r>
      <w:r w:rsidRPr="009F5242">
        <w:rPr>
          <w:rFonts w:eastAsiaTheme="minorEastAsia"/>
        </w:rPr>
        <w:tab/>
      </w:r>
      <w:r w:rsidRPr="009F5242">
        <w:rPr>
          <w:rFonts w:eastAsiaTheme="minorEastAsia"/>
        </w:rPr>
        <w:tab/>
      </w:r>
      <w:r w:rsidRPr="009F5242">
        <w:rPr>
          <w:rFonts w:eastAsiaTheme="minorEastAsia"/>
        </w:rPr>
        <w:tab/>
      </w:r>
      <w:r w:rsidRPr="009F5242">
        <w:rPr>
          <w:rFonts w:eastAsiaTheme="minorEastAsia"/>
        </w:rPr>
        <w:tab/>
      </w:r>
      <m:oMath>
        <m:sSup>
          <m:sSupPr>
            <m:ctrlPr>
              <w:ins w:id="160" w:author="Microsoft Office User" w:date="2020-05-11T16:23:00Z">
                <w:rPr>
                  <w:rFonts w:ascii="Cambria Math" w:hAnsi="Cambria Math"/>
                  <w:i/>
                </w:rPr>
              </w:ins>
            </m:ctrlPr>
          </m:sSupPr>
          <m:e>
            <m:d>
              <m:dPr>
                <m:ctrlPr>
                  <w:ins w:id="161" w:author="Microsoft Office User" w:date="2020-05-11T16:23:00Z">
                    <w:rPr>
                      <w:rFonts w:ascii="Cambria Math" w:hAnsi="Cambria Math"/>
                      <w:i/>
                    </w:rPr>
                  </w:ins>
                </m:ctrlPr>
              </m:dPr>
              <m:e>
                <m:f>
                  <m:fPr>
                    <m:ctrlPr>
                      <w:ins w:id="162" w:author="Microsoft Office User" w:date="2020-05-11T16:23:00Z">
                        <w:rPr>
                          <w:rFonts w:ascii="Cambria Math" w:hAnsi="Cambria Math"/>
                          <w:i/>
                        </w:rPr>
                      </w:ins>
                    </m:ctrlPr>
                  </m:fPr>
                  <m:num>
                    <m:r>
                      <w:rPr>
                        <w:rFonts w:ascii="Cambria Math" w:hAnsi="Cambria Math"/>
                      </w:rPr>
                      <m:t>rE</m:t>
                    </m:r>
                  </m:num>
                  <m:den>
                    <m:r>
                      <w:rPr>
                        <w:rFonts w:ascii="Cambria Math" w:hAnsi="Cambria Math"/>
                      </w:rPr>
                      <m:t>SE(rE)</m:t>
                    </m:r>
                  </m:den>
                </m:f>
              </m:e>
            </m:d>
          </m:e>
          <m:sup>
            <m:r>
              <w:rPr>
                <w:rFonts w:ascii="Cambria Math" w:hAnsi="Cambria Math"/>
              </w:rPr>
              <m:t>2</m:t>
            </m:r>
          </m:sup>
        </m:sSup>
        <m:r>
          <w:rPr>
            <w:rFonts w:ascii="Cambria Math" w:hAnsi="Cambria Math"/>
          </w:rPr>
          <m:t xml:space="preserve">~ </m:t>
        </m:r>
        <m:r>
          <m:rPr>
            <m:sty m:val="p"/>
          </m:rPr>
          <w:rPr>
            <w:rFonts w:ascii="Cambria Math" w:hAnsi="Cambria Math"/>
          </w:rPr>
          <m:t>χ</m:t>
        </m:r>
        <m:r>
          <w:rPr>
            <w:rFonts w:ascii="Cambria Math" w:hAnsi="Cambria Math"/>
          </w:rPr>
          <m:t>(1)</m:t>
        </m:r>
      </m:oMath>
      <w:r w:rsidRPr="009F5242">
        <w:rPr>
          <w:rFonts w:eastAsiaTheme="minorEastAsia"/>
        </w:rPr>
        <w:t xml:space="preserve"> </w:t>
      </w:r>
      <w:r w:rsidRPr="009F5242">
        <w:rPr>
          <w:rFonts w:eastAsiaTheme="minorEastAsia"/>
        </w:rPr>
        <w:tab/>
      </w:r>
    </w:p>
    <w:p w14:paraId="63E7BF15" w14:textId="2A294CB5" w:rsidR="00C4093C" w:rsidRPr="009F5242" w:rsidRDefault="003A5A98" w:rsidP="00F9598A">
      <w:pPr>
        <w:pStyle w:val="SMHeading"/>
      </w:pPr>
      <w:bookmarkStart w:id="163" w:name="_Toc39077822"/>
      <w:r>
        <w:lastRenderedPageBreak/>
        <w:t>Appendix S</w:t>
      </w:r>
      <w:r w:rsidR="00803CC1">
        <w:t>7</w:t>
      </w:r>
      <w:r w:rsidR="00C4093C" w:rsidRPr="009F5242">
        <w:t xml:space="preserve">: Power of </w:t>
      </w:r>
      <w:r w:rsidR="002D7B7E">
        <w:t>linear mixed models</w:t>
      </w:r>
      <w:bookmarkEnd w:id="163"/>
    </w:p>
    <w:p w14:paraId="224EB002" w14:textId="77777777" w:rsidR="00C4093C" w:rsidRPr="009F5242" w:rsidRDefault="00C4093C" w:rsidP="00157CD0">
      <w:pPr>
        <w:pStyle w:val="SMSubheading"/>
        <w:spacing w:line="276" w:lineRule="auto"/>
      </w:pPr>
    </w:p>
    <w:p w14:paraId="4BF4A31F" w14:textId="74ACA6A2" w:rsidR="00C57D8C" w:rsidRPr="00C57D8C" w:rsidRDefault="00C57D8C" w:rsidP="00F9598A">
      <w:pPr>
        <w:pStyle w:val="SMSubheading"/>
      </w:pPr>
      <w:r w:rsidRPr="00C57D8C">
        <w:t xml:space="preserve">Power of the current analyses: </w:t>
      </w:r>
    </w:p>
    <w:p w14:paraId="1E817A4F" w14:textId="2429BE8B" w:rsidR="00C57D8C" w:rsidRDefault="00C57D8C" w:rsidP="00C57D8C">
      <w:pPr>
        <w:spacing w:line="276" w:lineRule="auto"/>
        <w:ind w:firstLine="720"/>
      </w:pPr>
      <w:r>
        <w:t>In the UKB discovery sample (assuming N=9,500), we had 80% power to detect an effect &gt;2.2% of variance accounted for by the random effect</w:t>
      </w:r>
      <w:r w:rsidR="00F71B43">
        <w:t>,</w:t>
      </w:r>
      <w:r>
        <w:t xml:space="preserve"> while taking into account multiple testing (pvalue significance threshold p&lt;0.05/175). In the HCP sample (assuming N=1,000), considering the number of tests performed (p&lt;0.05/160), we would need an association effect size of 20% of variance to yield the same power </w:t>
      </w:r>
      <w:r w:rsidRPr="00A2005F">
        <w:fldChar w:fldCharType="begin"/>
      </w:r>
      <w:r>
        <w:instrText xml:space="preserve"> ADDIN EN.CITE &lt;EndNote&gt;&lt;Cite&gt;&lt;Author&gt;Visscher&lt;/Author&gt;&lt;Year&gt;2014&lt;/Year&gt;&lt;RecNum&gt;1476&lt;/RecNum&gt;&lt;DisplayText&gt;(25)&lt;/DisplayText&gt;&lt;record&gt;&lt;rec-number&gt;1476&lt;/rec-number&gt;&lt;foreign-keys&gt;&lt;key app="EN" db-id="5af5x0twlz0eeoevdd3p2z08rdr2va5fsstx" timestamp="1517968164"&gt;1476&lt;/key&gt;&lt;/foreign-keys&gt;&lt;ref-type name="Journal Article"&gt;17&lt;/ref-type&gt;&lt;contributors&gt;&lt;authors&gt;&lt;author&gt;Visscher, P. M.&lt;/author&gt;&lt;author&gt;Hemani, G.&lt;/author&gt;&lt;author&gt;Vinkhuyzen, A. A. E.&lt;/author&gt;&lt;author&gt;Chen, G. B.&lt;/author&gt;&lt;author&gt;Lee, S. H.&lt;/author&gt;&lt;author&gt;Wray, N. R.&lt;/author&gt;&lt;author&gt;Goddard, M. E.&lt;/author&gt;&lt;author&gt;Yang, J.&lt;/author&gt;&lt;/authors&gt;&lt;/contributors&gt;&lt;auth-address&gt;Univ Queensland, Queensland Brain Inst, Brisbane, Qld, Australia&amp;#xD;Univ Queensland, Diamantina Inst, Translat Res Inst, Brisbane, Qld, Australia&amp;#xD;Univ Melbourne, Dept Food &amp;amp; Agr Syst, Parkville, Vic 3052, Australia&amp;#xD;Dept Primary Ind, Biosci Res Div, Bundoora, Vic, Australia&lt;/auth-address&gt;&lt;titles&gt;&lt;title&gt;Statistical Power to Detect Genetic (Co)Variance of Complex Traits Using SNP Data in Unrelated Samples&lt;/title&gt;&lt;secondary-title&gt;Plos Genetics&lt;/secondary-title&gt;&lt;alt-title&gt;Plos Genet&lt;/alt-title&gt;&lt;/titles&gt;&lt;alt-periodical&gt;&lt;full-title&gt;PLoS Genet&lt;/full-title&gt;&lt;/alt-periodical&gt;&lt;volume&gt;10&lt;/volume&gt;&lt;number&gt;4&lt;/number&gt;&lt;keywords&gt;&lt;keyword&gt;component linkage analysis&lt;/keyword&gt;&lt;keyword&gt;genome-wide association&lt;/keyword&gt;&lt;keyword&gt;common snps&lt;/keyword&gt;&lt;keyword&gt;correlation coefficient&lt;/keyword&gt;&lt;keyword&gt;maximum-likelihood&lt;/keyword&gt;&lt;keyword&gt;large proportion&lt;/keyword&gt;&lt;keyword&gt;human height&lt;/keyword&gt;&lt;keyword&gt;variance&lt;/keyword&gt;&lt;keyword&gt;heritability&lt;/keyword&gt;&lt;keyword&gt;diseases&lt;/keyword&gt;&lt;/keywords&gt;&lt;dates&gt;&lt;year&gt;2014&lt;/year&gt;&lt;pub-dates&gt;&lt;date&gt;Apr&lt;/date&gt;&lt;/pub-dates&gt;&lt;/dates&gt;&lt;isbn&gt;1553-7404&lt;/isbn&gt;&lt;accession-num&gt;WOS:000335499600029&lt;/accession-num&gt;&lt;urls&gt;&lt;related-urls&gt;&lt;url&gt;&amp;lt;Go to ISI&amp;gt;://WOS:000335499600029&lt;/url&gt;&lt;/related-urls&gt;&lt;/urls&gt;&lt;electronic-resource-num&gt;ARTN e1004269&amp;#xD;10.1371/journal.pgen.1004269&lt;/electronic-resource-num&gt;&lt;language&gt;English&lt;/language&gt;&lt;/record&gt;&lt;/Cite&gt;&lt;/EndNote&gt;</w:instrText>
      </w:r>
      <w:r w:rsidRPr="00A2005F">
        <w:fldChar w:fldCharType="separate"/>
      </w:r>
      <w:r>
        <w:rPr>
          <w:noProof/>
        </w:rPr>
        <w:t>(25)</w:t>
      </w:r>
      <w:r w:rsidRPr="00A2005F">
        <w:fldChar w:fldCharType="end"/>
      </w:r>
      <w:r>
        <w:t>. For brain correlations, the calculation of statistical power depends on the sample size (set to 9,500), the variance accounted for in each phenotype (we chose 5%), the phenotypic correlation (set to r=0.2), the significance threshold (p&lt;</w:t>
      </w:r>
      <w:r>
        <w:rPr>
          <w:color w:val="000000" w:themeColor="text1"/>
        </w:rPr>
        <w:t>4.2e</w:t>
      </w:r>
      <w:r w:rsidRPr="00667ED2">
        <w:rPr>
          <w:color w:val="000000" w:themeColor="text1"/>
        </w:rPr>
        <w:t>-5</w:t>
      </w:r>
      <w:r>
        <w:t xml:space="preserve">, based on our number of tests) as well as the variance of off-diagonal elements of the BRM </w:t>
      </w:r>
      <m:oMath>
        <m:r>
          <w:rPr>
            <w:rFonts w:ascii="Cambria Math" w:eastAsiaTheme="minorEastAsia" w:hAnsi="Cambria Math"/>
          </w:rPr>
          <m:t>var(</m:t>
        </m:r>
        <m:sSub>
          <m:sSubPr>
            <m:ctrlPr>
              <w:ins w:id="164" w:author="Microsoft Office User" w:date="2020-05-11T16:23:00Z">
                <w:rPr>
                  <w:rFonts w:ascii="Cambria Math" w:eastAsiaTheme="minorEastAsia" w:hAnsi="Cambria Math"/>
                  <w:i/>
                </w:rPr>
              </w:ins>
            </m:ctrlPr>
          </m:sSubPr>
          <m:e>
            <m:r>
              <w:rPr>
                <w:rFonts w:ascii="Cambria Math" w:eastAsiaTheme="minorEastAsia" w:hAnsi="Cambria Math"/>
              </w:rPr>
              <m:t>B</m:t>
            </m:r>
          </m:e>
          <m:sub>
            <m:r>
              <w:rPr>
                <w:rFonts w:ascii="Cambria Math" w:eastAsiaTheme="minorEastAsia" w:hAnsi="Cambria Math"/>
              </w:rPr>
              <m:t>ij</m:t>
            </m:r>
          </m:sub>
        </m:sSub>
        <m:r>
          <w:rPr>
            <w:rFonts w:ascii="Cambria Math" w:eastAsiaTheme="minorEastAsia" w:hAnsi="Cambria Math"/>
          </w:rPr>
          <m:t>)</m:t>
        </m:r>
      </m:oMath>
      <w:r>
        <w:rPr>
          <w:rFonts w:eastAsiaTheme="minorEastAsia"/>
        </w:rPr>
        <w:t xml:space="preserve"> (</w:t>
      </w:r>
      <w:r>
        <w:t xml:space="preserve">0.00096, for the BRM of all brain features) </w:t>
      </w:r>
      <w:r>
        <w:fldChar w:fldCharType="begin"/>
      </w:r>
      <w:r>
        <w:instrText xml:space="preserve"> ADDIN EN.CITE &lt;EndNote&gt;&lt;Cite&gt;&lt;Author&gt;Visscher&lt;/Author&gt;&lt;Year&gt;2014&lt;/Year&gt;&lt;RecNum&gt;1476&lt;/RecNum&gt;&lt;DisplayText&gt;(25)&lt;/DisplayText&gt;&lt;record&gt;&lt;rec-number&gt;1476&lt;/rec-number&gt;&lt;foreign-keys&gt;&lt;key app="EN" db-id="5af5x0twlz0eeoevdd3p2z08rdr2va5fsstx" timestamp="1517968164"&gt;1476&lt;/key&gt;&lt;/foreign-keys&gt;&lt;ref-type name="Journal Article"&gt;17&lt;/ref-type&gt;&lt;contributors&gt;&lt;authors&gt;&lt;author&gt;Visscher, P. M.&lt;/author&gt;&lt;author&gt;Hemani, G.&lt;/author&gt;&lt;author&gt;Vinkhuyzen, A. A. E.&lt;/author&gt;&lt;author&gt;Chen, G. B.&lt;/author&gt;&lt;author&gt;Lee, S. H.&lt;/author&gt;&lt;author&gt;Wray, N. R.&lt;/author&gt;&lt;author&gt;Goddard, M. E.&lt;/author&gt;&lt;author&gt;Yang, J.&lt;/author&gt;&lt;/authors&gt;&lt;/contributors&gt;&lt;auth-address&gt;Univ Queensland, Queensland Brain Inst, Brisbane, Qld, Australia&amp;#xD;Univ Queensland, Diamantina Inst, Translat Res Inst, Brisbane, Qld, Australia&amp;#xD;Univ Melbourne, Dept Food &amp;amp; Agr Syst, Parkville, Vic 3052, Australia&amp;#xD;Dept Primary Ind, Biosci Res Div, Bundoora, Vic, Australia&lt;/auth-address&gt;&lt;titles&gt;&lt;title&gt;Statistical Power to Detect Genetic (Co)Variance of Complex Traits Using SNP Data in Unrelated Samples&lt;/title&gt;&lt;secondary-title&gt;Plos Genetics&lt;/secondary-title&gt;&lt;alt-title&gt;Plos Genet&lt;/alt-title&gt;&lt;/titles&gt;&lt;alt-periodical&gt;&lt;full-title&gt;PLoS Genet&lt;/full-title&gt;&lt;/alt-periodical&gt;&lt;volume&gt;10&lt;/volume&gt;&lt;number&gt;4&lt;/number&gt;&lt;keywords&gt;&lt;keyword&gt;component linkage analysis&lt;/keyword&gt;&lt;keyword&gt;genome-wide association&lt;/keyword&gt;&lt;keyword&gt;common snps&lt;/keyword&gt;&lt;keyword&gt;correlation coefficient&lt;/keyword&gt;&lt;keyword&gt;maximum-likelihood&lt;/keyword&gt;&lt;keyword&gt;large proportion&lt;/keyword&gt;&lt;keyword&gt;human height&lt;/keyword&gt;&lt;keyword&gt;variance&lt;/keyword&gt;&lt;keyword&gt;heritability&lt;/keyword&gt;&lt;keyword&gt;diseases&lt;/keyword&gt;&lt;/keywords&gt;&lt;dates&gt;&lt;year&gt;2014&lt;/year&gt;&lt;pub-dates&gt;&lt;date&gt;Apr&lt;/date&gt;&lt;/pub-dates&gt;&lt;/dates&gt;&lt;isbn&gt;1553-7404&lt;/isbn&gt;&lt;accession-num&gt;WOS:000335499600029&lt;/accession-num&gt;&lt;urls&gt;&lt;related-urls&gt;&lt;url&gt;&amp;lt;Go to ISI&amp;gt;://WOS:000335499600029&lt;/url&gt;&lt;/related-urls&gt;&lt;/urls&gt;&lt;electronic-resource-num&gt;ARTN e1004269&amp;#xD;10.1371/journal.pgen.1004269&lt;/electronic-resource-num&gt;&lt;language&gt;English&lt;/language&gt;&lt;/record&gt;&lt;/Cite&gt;&lt;/EndNote&gt;</w:instrText>
      </w:r>
      <w:r>
        <w:fldChar w:fldCharType="separate"/>
      </w:r>
      <w:r>
        <w:rPr>
          <w:noProof/>
        </w:rPr>
        <w:t>(25)</w:t>
      </w:r>
      <w:r>
        <w:fldChar w:fldCharType="end"/>
      </w:r>
      <w:r>
        <w:t xml:space="preserve">. In this example, we had 80% power to detect a brain correlation greater than 0.35, but only a 7% power for a brain correlation of 0.2. Using a sample of N=1,000, as per the HCP, and selecting phenotypes with &gt;20% variance accounted for (everything else being equal), we have a 1% power to detect a brain correlation of 0.35, and we would need a brain correlation greater than 0.99 to achieve 80% power.  </w:t>
      </w:r>
    </w:p>
    <w:p w14:paraId="4C65B3B9" w14:textId="77777777" w:rsidR="00C57D8C" w:rsidRDefault="00C57D8C" w:rsidP="00157CD0">
      <w:pPr>
        <w:spacing w:line="276" w:lineRule="auto"/>
      </w:pPr>
    </w:p>
    <w:p w14:paraId="683DDA13" w14:textId="57477B3C" w:rsidR="00C57D8C" w:rsidRPr="00C57D8C" w:rsidRDefault="00C57D8C" w:rsidP="00F9598A">
      <w:pPr>
        <w:pStyle w:val="SMSubheading"/>
      </w:pPr>
      <w:r>
        <w:t>Power derivations</w:t>
      </w:r>
      <w:r w:rsidRPr="00C57D8C">
        <w:t xml:space="preserve"> for LMMs</w:t>
      </w:r>
    </w:p>
    <w:p w14:paraId="4C9A7F51" w14:textId="40055A6C" w:rsidR="00C4093C" w:rsidRPr="009F5242" w:rsidRDefault="00C4093C" w:rsidP="00157CD0">
      <w:pPr>
        <w:spacing w:line="276" w:lineRule="auto"/>
      </w:pPr>
      <w:r w:rsidRPr="009F5242">
        <w:t xml:space="preserve">Power calculation of variance component analysis may be derived from the sampling variance of the estimate: </w:t>
      </w:r>
      <m:oMath>
        <m:r>
          <w:rPr>
            <w:rFonts w:ascii="Cambria Math" w:hAnsi="Cambria Math"/>
          </w:rPr>
          <m:t>var(</m:t>
        </m:r>
        <m:sSubSup>
          <m:sSubSupPr>
            <m:ctrlPr>
              <w:ins w:id="165" w:author="Microsoft Office User" w:date="2020-05-11T16:23:00Z">
                <w:rPr>
                  <w:rFonts w:ascii="Cambria Math" w:hAnsi="Cambria Math"/>
                  <w:i/>
                </w:rPr>
              </w:ins>
            </m:ctrlPr>
          </m:sSubSupPr>
          <m:e>
            <m:acc>
              <m:accPr>
                <m:ctrlPr>
                  <w:ins w:id="166" w:author="Microsoft Office User" w:date="2020-05-11T16:23:00Z">
                    <w:rPr>
                      <w:rFonts w:ascii="Cambria Math" w:hAnsi="Cambria Math"/>
                      <w:i/>
                    </w:rPr>
                  </w:ins>
                </m:ctrlPr>
              </m:accPr>
              <m:e>
                <m:r>
                  <w:rPr>
                    <w:rFonts w:ascii="Cambria Math" w:hAnsi="Cambria Math"/>
                    <w:i/>
                  </w:rPr>
                  <w:sym w:font="Symbol" w:char="F073"/>
                </m:r>
              </m:e>
            </m:acc>
          </m:e>
          <m:sub>
            <m:r>
              <w:rPr>
                <w:rFonts w:ascii="Cambria Math" w:hAnsi="Cambria Math"/>
              </w:rPr>
              <m:t>b</m:t>
            </m:r>
          </m:sub>
          <m:sup>
            <m:r>
              <w:rPr>
                <w:rFonts w:ascii="Cambria Math" w:hAnsi="Cambria Math"/>
              </w:rPr>
              <m:t>2</m:t>
            </m:r>
          </m:sup>
        </m:sSubSup>
      </m:oMath>
      <w:r w:rsidRPr="009F5242">
        <w:t>), which is the square of the standard error (SE) of the estimate. In REML analyses (e.g. GCTA or OSCA) the SE is estimated from diagonal elements of the inverse of the information matrix, and it has not been derived analytically. Visscher et al.,</w:t>
      </w:r>
      <w:r w:rsidRPr="009F5242">
        <w:fldChar w:fldCharType="begin"/>
      </w:r>
      <w:r w:rsidR="00803CC1">
        <w:instrText xml:space="preserve"> ADDIN EN.CITE &lt;EndNote&gt;&lt;Cite&gt;&lt;Author&gt;Visscher&lt;/Author&gt;&lt;Year&gt;2014&lt;/Year&gt;&lt;RecNum&gt;1476&lt;/RecNum&gt;&lt;DisplayText&gt;(25)&lt;/DisplayText&gt;&lt;record&gt;&lt;rec-number&gt;1476&lt;/rec-number&gt;&lt;foreign-keys&gt;&lt;key app="EN" db-id="5af5x0twlz0eeoevdd3p2z08rdr2va5fsstx" timestamp="1517968164"&gt;1476&lt;/key&gt;&lt;/foreign-keys&gt;&lt;ref-type name="Journal Article"&gt;17&lt;/ref-type&gt;&lt;contributors&gt;&lt;authors&gt;&lt;author&gt;Visscher, P. M.&lt;/author&gt;&lt;author&gt;Hemani, G.&lt;/author&gt;&lt;author&gt;Vinkhuyzen, A. A. E.&lt;/author&gt;&lt;author&gt;Chen, G. B.&lt;/author&gt;&lt;author&gt;Lee, S. H.&lt;/author&gt;&lt;author&gt;Wray, N. R.&lt;/author&gt;&lt;author&gt;Goddard, M. E.&lt;/author&gt;&lt;author&gt;Yang, J.&lt;/author&gt;&lt;/authors&gt;&lt;/contributors&gt;&lt;auth-address&gt;Univ Queensland, Queensland Brain Inst, Brisbane, Qld, Australia&amp;#xD;Univ Queensland, Diamantina Inst, Translat Res Inst, Brisbane, Qld, Australia&amp;#xD;Univ Melbourne, Dept Food &amp;amp; Agr Syst, Parkville, Vic 3052, Australia&amp;#xD;Dept Primary Ind, Biosci Res Div, Bundoora, Vic, Australia&lt;/auth-address&gt;&lt;titles&gt;&lt;title&gt;Statistical Power to Detect Genetic (Co)Variance of Complex Traits Using SNP Data in Unrelated Samples&lt;/title&gt;&lt;secondary-title&gt;Plos Genetics&lt;/secondary-title&gt;&lt;alt-title&gt;Plos Genet&lt;/alt-title&gt;&lt;/titles&gt;&lt;alt-periodical&gt;&lt;full-title&gt;PLoS Genet&lt;/full-title&gt;&lt;/alt-periodical&gt;&lt;volume&gt;10&lt;/volume&gt;&lt;number&gt;4&lt;/number&gt;&lt;keywords&gt;&lt;keyword&gt;component linkage analysis&lt;/keyword&gt;&lt;keyword&gt;genome-wide association&lt;/keyword&gt;&lt;keyword&gt;common snps&lt;/keyword&gt;&lt;keyword&gt;correlation coefficient&lt;/keyword&gt;&lt;keyword&gt;maximum-likelihood&lt;/keyword&gt;&lt;keyword&gt;large proportion&lt;/keyword&gt;&lt;keyword&gt;human height&lt;/keyword&gt;&lt;keyword&gt;variance&lt;/keyword&gt;&lt;keyword&gt;heritability&lt;/keyword&gt;&lt;keyword&gt;diseases&lt;/keyword&gt;&lt;/keywords&gt;&lt;dates&gt;&lt;year&gt;2014&lt;/year&gt;&lt;pub-dates&gt;&lt;date&gt;Apr&lt;/date&gt;&lt;/pub-dates&gt;&lt;/dates&gt;&lt;isbn&gt;1553-7404&lt;/isbn&gt;&lt;accession-num&gt;WOS:000335499600029&lt;/accession-num&gt;&lt;urls&gt;&lt;related-urls&gt;&lt;url&gt;&amp;lt;Go to ISI&amp;gt;://WOS:000335499600029&lt;/url&gt;&lt;/related-urls&gt;&lt;/urls&gt;&lt;electronic-resource-num&gt;ARTN e1004269&amp;#xD;10.1371/journal.pgen.1004269&lt;/electronic-resource-num&gt;&lt;language&gt;English&lt;/language&gt;&lt;/record&gt;&lt;/Cite&gt;&lt;/EndNote&gt;</w:instrText>
      </w:r>
      <w:r w:rsidRPr="009F5242">
        <w:fldChar w:fldCharType="separate"/>
      </w:r>
      <w:r w:rsidR="00803CC1">
        <w:rPr>
          <w:noProof/>
        </w:rPr>
        <w:t>(25)</w:t>
      </w:r>
      <w:r w:rsidRPr="009F5242">
        <w:fldChar w:fldCharType="end"/>
      </w:r>
      <w:r w:rsidRPr="009F5242">
        <w:t xml:space="preserve"> showed that the SE could be approximated using a simpler model formulation known as Haseman Elston (HE) regression</w:t>
      </w:r>
      <w:r w:rsidRPr="009F5242">
        <w:fldChar w:fldCharType="begin"/>
      </w:r>
      <w:r w:rsidR="00803CC1">
        <w:instrText xml:space="preserve"> ADDIN EN.CITE &lt;EndNote&gt;&lt;Cite&gt;&lt;Author&gt;Elston&lt;/Author&gt;&lt;Year&gt;2000&lt;/Year&gt;&lt;RecNum&gt;1479&lt;/RecNum&gt;&lt;DisplayText&gt;(26)&lt;/DisplayText&gt;&lt;record&gt;&lt;rec-number&gt;1479&lt;/rec-number&gt;&lt;foreign-keys&gt;&lt;key app="EN" db-id="5af5x0twlz0eeoevdd3p2z08rdr2va5fsstx" timestamp="1517968280"&gt;1479&lt;/key&gt;&lt;/foreign-keys&gt;&lt;ref-type name="Journal Article"&gt;17&lt;/ref-type&gt;&lt;contributors&gt;&lt;authors&gt;&lt;author&gt;Elston, R. C.&lt;/author&gt;&lt;author&gt;Buxbaum, S.&lt;/author&gt;&lt;author&gt;Jacobs, K. B.&lt;/author&gt;&lt;author&gt;Olson, J. M.&lt;/author&gt;&lt;/authors&gt;&lt;/contributors&gt;&lt;auth-address&gt;Department of Epidemiology and Biostatistics, Rammelkamp Center for Education and Research, MetroHealth Campus, Case Western Reserve University, Cleveland, Ohio 44109-1998, USA. rce@darwin.cwru.edu&lt;/auth-address&gt;&lt;titles&gt;&lt;title&gt;Haseman and Elston revisited&lt;/title&gt;&lt;secondary-title&gt;Genet Epidemiol&lt;/secondary-title&gt;&lt;/titles&gt;&lt;periodical&gt;&lt;full-title&gt;Genetic Epidemiology&lt;/full-title&gt;&lt;abbr-1&gt;Genet Epidemiol&lt;/abbr-1&gt;&lt;/periodical&gt;&lt;pages&gt;1-17&lt;/pages&gt;&lt;volume&gt;19&lt;/volume&gt;&lt;number&gt;1&lt;/number&gt;&lt;keywords&gt;&lt;keyword&gt;Alleles&lt;/keyword&gt;&lt;keyword&gt;Computer Simulation&lt;/keyword&gt;&lt;keyword&gt;Genetic Diseases, Inborn/*genetics&lt;/keyword&gt;&lt;keyword&gt;*Genetic Linkage&lt;/keyword&gt;&lt;keyword&gt;Genetic Markers&lt;/keyword&gt;&lt;keyword&gt;Genetic Variation&lt;/keyword&gt;&lt;keyword&gt;Humans&lt;/keyword&gt;&lt;keyword&gt;Linear Models&lt;/keyword&gt;&lt;keyword&gt;*Models, Statistical&lt;/keyword&gt;&lt;keyword&gt;Nuclear Family&lt;/keyword&gt;&lt;keyword&gt;Polymorphism, Genetic&lt;/keyword&gt;&lt;/keywords&gt;&lt;dates&gt;&lt;year&gt;2000&lt;/year&gt;&lt;pub-dates&gt;&lt;date&gt;Jul&lt;/date&gt;&lt;/pub-dates&gt;&lt;/dates&gt;&lt;isbn&gt;0741-0395 (Print)&amp;#xD;0741-0395 (Linking)&lt;/isbn&gt;&lt;accession-num&gt;10861893&lt;/accession-num&gt;&lt;urls&gt;&lt;related-urls&gt;&lt;url&gt;https://www.ncbi.nlm.nih.gov/pubmed/10861893&lt;/url&gt;&lt;/related-urls&gt;&lt;/urls&gt;&lt;electronic-resource-num&gt;10.1002/1098-2272(200007)19:1&amp;lt;1::AID-GEPI1&amp;gt;3.0.CO;2-E&lt;/electronic-resource-num&gt;&lt;/record&gt;&lt;/Cite&gt;&lt;/EndNote&gt;</w:instrText>
      </w:r>
      <w:r w:rsidRPr="009F5242">
        <w:fldChar w:fldCharType="separate"/>
      </w:r>
      <w:r w:rsidR="00803CC1">
        <w:rPr>
          <w:noProof/>
        </w:rPr>
        <w:t>(26)</w:t>
      </w:r>
      <w:r w:rsidRPr="009F5242">
        <w:fldChar w:fldCharType="end"/>
      </w:r>
      <w:r w:rsidRPr="009F5242">
        <w:t xml:space="preserve">, which is the ordinal least square equivalent of the REML approach. As such, HE regression should be slightly less powerful that the REML approach, resulting in a marginal underestimation of the power.  </w:t>
      </w:r>
    </w:p>
    <w:p w14:paraId="5E131579" w14:textId="6BDD30B4" w:rsidR="00C4093C" w:rsidRPr="009F5242" w:rsidRDefault="00C4093C" w:rsidP="00157CD0">
      <w:pPr>
        <w:spacing w:line="276" w:lineRule="auto"/>
      </w:pPr>
      <w:r w:rsidRPr="009F5242">
        <w:t>Briefly, HE regression</w:t>
      </w:r>
      <w:r w:rsidRPr="009F5242">
        <w:fldChar w:fldCharType="begin"/>
      </w:r>
      <w:r w:rsidR="00803CC1">
        <w:instrText xml:space="preserve"> ADDIN EN.CITE &lt;EndNote&gt;&lt;Cite&gt;&lt;Author&gt;Elston&lt;/Author&gt;&lt;Year&gt;2000&lt;/Year&gt;&lt;RecNum&gt;1479&lt;/RecNum&gt;&lt;DisplayText&gt;(26)&lt;/DisplayText&gt;&lt;record&gt;&lt;rec-number&gt;1479&lt;/rec-number&gt;&lt;foreign-keys&gt;&lt;key app="EN" db-id="5af5x0twlz0eeoevdd3p2z08rdr2va5fsstx" timestamp="1517968280"&gt;1479&lt;/key&gt;&lt;/foreign-keys&gt;&lt;ref-type name="Journal Article"&gt;17&lt;/ref-type&gt;&lt;contributors&gt;&lt;authors&gt;&lt;author&gt;Elston, R. C.&lt;/author&gt;&lt;author&gt;Buxbaum, S.&lt;/author&gt;&lt;author&gt;Jacobs, K. B.&lt;/author&gt;&lt;author&gt;Olson, J. M.&lt;/author&gt;&lt;/authors&gt;&lt;/contributors&gt;&lt;auth-address&gt;Department of Epidemiology and Biostatistics, Rammelkamp Center for Education and Research, MetroHealth Campus, Case Western Reserve University, Cleveland, Ohio 44109-1998, USA. rce@darwin.cwru.edu&lt;/auth-address&gt;&lt;titles&gt;&lt;title&gt;Haseman and Elston revisited&lt;/title&gt;&lt;secondary-title&gt;Genet Epidemiol&lt;/secondary-title&gt;&lt;/titles&gt;&lt;periodical&gt;&lt;full-title&gt;Genetic Epidemiology&lt;/full-title&gt;&lt;abbr-1&gt;Genet Epidemiol&lt;/abbr-1&gt;&lt;/periodical&gt;&lt;pages&gt;1-17&lt;/pages&gt;&lt;volume&gt;19&lt;/volume&gt;&lt;number&gt;1&lt;/number&gt;&lt;keywords&gt;&lt;keyword&gt;Alleles&lt;/keyword&gt;&lt;keyword&gt;Computer Simulation&lt;/keyword&gt;&lt;keyword&gt;Genetic Diseases, Inborn/*genetics&lt;/keyword&gt;&lt;keyword&gt;*Genetic Linkage&lt;/keyword&gt;&lt;keyword&gt;Genetic Markers&lt;/keyword&gt;&lt;keyword&gt;Genetic Variation&lt;/keyword&gt;&lt;keyword&gt;Humans&lt;/keyword&gt;&lt;keyword&gt;Linear Models&lt;/keyword&gt;&lt;keyword&gt;*Models, Statistical&lt;/keyword&gt;&lt;keyword&gt;Nuclear Family&lt;/keyword&gt;&lt;keyword&gt;Polymorphism, Genetic&lt;/keyword&gt;&lt;/keywords&gt;&lt;dates&gt;&lt;year&gt;2000&lt;/year&gt;&lt;pub-dates&gt;&lt;date&gt;Jul&lt;/date&gt;&lt;/pub-dates&gt;&lt;/dates&gt;&lt;isbn&gt;0741-0395 (Print)&amp;#xD;0741-0395 (Linking)&lt;/isbn&gt;&lt;accession-num&gt;10861893&lt;/accession-num&gt;&lt;urls&gt;&lt;related-urls&gt;&lt;url&gt;https://www.ncbi.nlm.nih.gov/pubmed/10861893&lt;/url&gt;&lt;/related-urls&gt;&lt;/urls&gt;&lt;electronic-resource-num&gt;10.1002/1098-2272(200007)19:1&amp;lt;1::AID-GEPI1&amp;gt;3.0.CO;2-E&lt;/electronic-resource-num&gt;&lt;/record&gt;&lt;/Cite&gt;&lt;/EndNote&gt;</w:instrText>
      </w:r>
      <w:r w:rsidRPr="009F5242">
        <w:fldChar w:fldCharType="separate"/>
      </w:r>
      <w:r w:rsidR="00803CC1">
        <w:rPr>
          <w:noProof/>
        </w:rPr>
        <w:t>(26)</w:t>
      </w:r>
      <w:r w:rsidRPr="009F5242">
        <w:fldChar w:fldCharType="end"/>
      </w:r>
      <w:r w:rsidRPr="009F5242">
        <w:t xml:space="preserve"> performs a linear regression of the phenotype pairwise product z</w:t>
      </w:r>
      <w:r w:rsidRPr="009F5242">
        <w:rPr>
          <w:vertAlign w:val="subscript"/>
        </w:rPr>
        <w:t>ij</w:t>
      </w:r>
      <w:r w:rsidRPr="009F5242">
        <w:t>=y</w:t>
      </w:r>
      <w:r w:rsidRPr="009F5242">
        <w:rPr>
          <w:vertAlign w:val="subscript"/>
        </w:rPr>
        <w:t>i</w:t>
      </w:r>
      <w:r w:rsidRPr="009F5242">
        <w:t>y</w:t>
      </w:r>
      <w:r w:rsidRPr="009F5242">
        <w:rPr>
          <w:vertAlign w:val="subscript"/>
        </w:rPr>
        <w:t xml:space="preserve">j </w:t>
      </w:r>
      <w:r w:rsidRPr="009F5242">
        <w:t xml:space="preserve">on the off-diagonal elements of the BRM: </w:t>
      </w:r>
      <m:oMath>
        <m:sSub>
          <m:sSubPr>
            <m:ctrlPr>
              <w:ins w:id="167" w:author="Microsoft Office User" w:date="2020-05-11T16:23:00Z">
                <w:rPr>
                  <w:rFonts w:ascii="Cambria Math" w:hAnsi="Cambria Math"/>
                  <w:i/>
                </w:rPr>
              </w:ins>
            </m:ctrlPr>
          </m:sSubPr>
          <m:e>
            <m:r>
              <w:rPr>
                <w:rFonts w:ascii="Cambria Math" w:hAnsi="Cambria Math"/>
              </w:rPr>
              <m:t>B</m:t>
            </m:r>
          </m:e>
          <m:sub>
            <m:r>
              <w:rPr>
                <w:rFonts w:ascii="Cambria Math" w:hAnsi="Cambria Math"/>
              </w:rPr>
              <m:t>ij</m:t>
            </m:r>
          </m:sub>
        </m:sSub>
      </m:oMath>
      <w:r w:rsidRPr="009F5242">
        <w:t xml:space="preserve">. For a pair of individual i and j: </w:t>
      </w:r>
    </w:p>
    <w:p w14:paraId="1D2BB500" w14:textId="77777777" w:rsidR="00C4093C" w:rsidRPr="009F5242" w:rsidRDefault="00263AE3" w:rsidP="00157CD0">
      <w:pPr>
        <w:spacing w:line="276" w:lineRule="auto"/>
        <w:jc w:val="center"/>
      </w:pPr>
      <m:oMathPara>
        <m:oMath>
          <m:sSub>
            <m:sSubPr>
              <m:ctrlPr>
                <w:ins w:id="168" w:author="Microsoft Office User" w:date="2020-05-11T16:23:00Z">
                  <w:rPr>
                    <w:rFonts w:ascii="Cambria Math" w:hAnsi="Cambria Math"/>
                    <w:i/>
                  </w:rPr>
                </w:ins>
              </m:ctrlPr>
            </m:sSubPr>
            <m:e>
              <m:r>
                <w:rPr>
                  <w:rFonts w:ascii="Cambria Math" w:hAnsi="Cambria Math"/>
                </w:rPr>
                <m:t>z</m:t>
              </m:r>
            </m:e>
            <m:sub>
              <m:r>
                <w:rPr>
                  <w:rFonts w:ascii="Cambria Math" w:hAnsi="Cambria Math"/>
                </w:rPr>
                <m:t xml:space="preserve">ij </m:t>
              </m:r>
            </m:sub>
          </m:sSub>
          <m:r>
            <w:rPr>
              <w:rFonts w:ascii="Cambria Math" w:hAnsi="Cambria Math"/>
            </w:rPr>
            <m:t xml:space="preserve">= μ+b </m:t>
          </m:r>
          <m:sSub>
            <m:sSubPr>
              <m:ctrlPr>
                <w:ins w:id="169" w:author="Microsoft Office User" w:date="2020-05-11T16:23:00Z">
                  <w:rPr>
                    <w:rFonts w:ascii="Cambria Math" w:hAnsi="Cambria Math"/>
                    <w:i/>
                  </w:rPr>
                </w:ins>
              </m:ctrlPr>
            </m:sSubPr>
            <m:e>
              <m:r>
                <w:rPr>
                  <w:rFonts w:ascii="Cambria Math" w:hAnsi="Cambria Math"/>
                </w:rPr>
                <m:t>B</m:t>
              </m:r>
            </m:e>
            <m:sub>
              <m:r>
                <w:rPr>
                  <w:rFonts w:ascii="Cambria Math" w:hAnsi="Cambria Math"/>
                </w:rPr>
                <m:t>ij</m:t>
              </m:r>
            </m:sub>
          </m:sSub>
          <m:r>
            <w:rPr>
              <w:rFonts w:ascii="Cambria Math" w:hAnsi="Cambria Math"/>
            </w:rPr>
            <m:t>+</m:t>
          </m:r>
          <m:sSub>
            <m:sSubPr>
              <m:ctrlPr>
                <w:ins w:id="170" w:author="Microsoft Office User" w:date="2020-05-11T16:23:00Z">
                  <w:rPr>
                    <w:rFonts w:ascii="Cambria Math" w:hAnsi="Cambria Math"/>
                    <w:i/>
                  </w:rPr>
                </w:ins>
              </m:ctrlPr>
            </m:sSubPr>
            <m:e>
              <m:r>
                <w:rPr>
                  <w:rFonts w:ascii="Cambria Math" w:hAnsi="Cambria Math"/>
                </w:rPr>
                <m:t>ε</m:t>
              </m:r>
            </m:e>
            <m:sub>
              <m:r>
                <w:rPr>
                  <w:rFonts w:ascii="Cambria Math" w:hAnsi="Cambria Math"/>
                </w:rPr>
                <m:t>ij</m:t>
              </m:r>
            </m:sub>
          </m:sSub>
        </m:oMath>
      </m:oMathPara>
    </w:p>
    <w:p w14:paraId="30CB8603" w14:textId="77BF2531" w:rsidR="00C4093C" w:rsidRPr="009F5242" w:rsidRDefault="00C4093C" w:rsidP="00157CD0">
      <w:pPr>
        <w:spacing w:line="276" w:lineRule="auto"/>
        <w:rPr>
          <w:rFonts w:eastAsiaTheme="minorEastAsia"/>
        </w:rPr>
      </w:pPr>
      <w:r w:rsidRPr="009F5242">
        <w:t xml:space="preserve">This model includes n=N(N-1)/2 pairwise observations and we can easily show that </w:t>
      </w:r>
      <m:oMath>
        <m:r>
          <w:rPr>
            <w:rFonts w:ascii="Cambria Math" w:eastAsiaTheme="minorEastAsia" w:hAnsi="Cambria Math"/>
          </w:rPr>
          <m:t>b=</m:t>
        </m:r>
        <m:sSubSup>
          <m:sSubSupPr>
            <m:ctrlPr>
              <w:ins w:id="171" w:author="Microsoft Office User" w:date="2020-05-11T16:23:00Z">
                <w:rPr>
                  <w:rFonts w:ascii="Cambria Math" w:eastAsiaTheme="minorEastAsia" w:hAnsi="Cambria Math"/>
                  <w:i/>
                </w:rPr>
              </w:ins>
            </m:ctrlPr>
          </m:sSubSupPr>
          <m:e>
            <m:r>
              <w:rPr>
                <w:rFonts w:ascii="Cambria Math" w:eastAsiaTheme="minorEastAsia" w:hAnsi="Cambria Math"/>
              </w:rPr>
              <m:t>σ</m:t>
            </m:r>
          </m:e>
          <m:sub>
            <m:r>
              <w:rPr>
                <w:rFonts w:ascii="Cambria Math" w:eastAsiaTheme="minorEastAsia" w:hAnsi="Cambria Math"/>
              </w:rPr>
              <m:t>B</m:t>
            </m:r>
          </m:sub>
          <m:sup>
            <m:r>
              <w:rPr>
                <w:rFonts w:ascii="Cambria Math" w:eastAsiaTheme="minorEastAsia" w:hAnsi="Cambria Math"/>
              </w:rPr>
              <m:t>2</m:t>
            </m:r>
          </m:sup>
        </m:sSubSup>
      </m:oMath>
      <w:r w:rsidRPr="009F5242">
        <w:rPr>
          <w:rFonts w:eastAsiaTheme="minorEastAsia"/>
        </w:rPr>
        <w:t xml:space="preserve"> </w:t>
      </w:r>
      <w:r w:rsidRPr="009F5242">
        <w:rPr>
          <w:rFonts w:eastAsiaTheme="minorEastAsia"/>
        </w:rPr>
        <w:fldChar w:fldCharType="begin">
          <w:fldData xml:space="preserve">PEVuZE5vdGU+PENpdGU+PEF1dGhvcj5FbHN0b248L0F1dGhvcj48WWVhcj4yMDAwPC9ZZWFyPjxS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</w:fldData>
        </w:fldChar>
      </w:r>
      <w:r w:rsidR="00803CC1">
        <w:rPr>
          <w:rFonts w:eastAsiaTheme="minorEastAsia"/>
        </w:rPr>
        <w:instrText xml:space="preserve"> ADDIN EN.CITE </w:instrText>
      </w:r>
      <w:r w:rsidR="00803CC1">
        <w:rPr>
          <w:rFonts w:eastAsiaTheme="minorEastAsia"/>
        </w:rPr>
        <w:fldChar w:fldCharType="begin">
          <w:fldData xml:space="preserve">PEVuZE5vdGU+PENpdGU+PEF1dGhvcj5FbHN0b248L0F1dGhvcj48WWVhcj4yMDAwPC9ZZWFyPjxS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</w:fldData>
        </w:fldChar>
      </w:r>
      <w:r w:rsidR="00803CC1">
        <w:rPr>
          <w:rFonts w:eastAsiaTheme="minorEastAsia"/>
        </w:rPr>
        <w:instrText xml:space="preserve"> ADDIN EN.CITE.DATA </w:instrText>
      </w:r>
      <w:r w:rsidR="00803CC1">
        <w:rPr>
          <w:rFonts w:eastAsiaTheme="minorEastAsia"/>
        </w:rPr>
      </w:r>
      <w:r w:rsidR="00803CC1">
        <w:rPr>
          <w:rFonts w:eastAsiaTheme="minorEastAsia"/>
        </w:rPr>
        <w:fldChar w:fldCharType="end"/>
      </w:r>
      <w:r w:rsidRPr="009F5242">
        <w:rPr>
          <w:rFonts w:eastAsiaTheme="minorEastAsia"/>
        </w:rPr>
      </w:r>
      <w:r w:rsidRPr="009F5242">
        <w:rPr>
          <w:rFonts w:eastAsiaTheme="minorEastAsia"/>
        </w:rPr>
        <w:fldChar w:fldCharType="separate"/>
      </w:r>
      <w:r w:rsidR="00803CC1">
        <w:rPr>
          <w:rFonts w:eastAsiaTheme="minorEastAsia"/>
          <w:noProof/>
        </w:rPr>
        <w:t>(25, 26)</w:t>
      </w:r>
      <w:r w:rsidRPr="009F5242">
        <w:rPr>
          <w:rFonts w:eastAsiaTheme="minorEastAsia"/>
        </w:rPr>
        <w:fldChar w:fldCharType="end"/>
      </w:r>
      <w:r w:rsidRPr="009F5242">
        <w:rPr>
          <w:rFonts w:eastAsiaTheme="minorEastAsia"/>
        </w:rPr>
        <w:t xml:space="preserve">. In this simple linear regression framework, assuming that the </w:t>
      </w:r>
      <m:oMath>
        <m:sSub>
          <m:sSubPr>
            <m:ctrlPr>
              <w:ins w:id="172" w:author="Microsoft Office User" w:date="2020-05-11T16:23:00Z">
                <w:rPr>
                  <w:rFonts w:ascii="Cambria Math" w:hAnsi="Cambria Math"/>
                  <w:i/>
                </w:rPr>
              </w:ins>
            </m:ctrlPr>
          </m:sSubPr>
          <m:e>
            <m:r>
              <w:rPr>
                <w:rFonts w:ascii="Cambria Math" w:hAnsi="Cambria Math"/>
              </w:rPr>
              <m:t>ε</m:t>
            </m:r>
          </m:e>
          <m:sub>
            <m:r>
              <w:rPr>
                <w:rFonts w:ascii="Cambria Math" w:hAnsi="Cambria Math"/>
              </w:rPr>
              <m:t>ij</m:t>
            </m:r>
          </m:sub>
        </m:sSub>
      </m:oMath>
      <w:r w:rsidRPr="009F5242">
        <w:rPr>
          <w:rFonts w:eastAsiaTheme="minorEastAsia"/>
        </w:rPr>
        <w:t xml:space="preserve"> are i.i.d. we can calculate the </w:t>
      </w:r>
      <m:oMath>
        <m:r>
          <w:rPr>
            <w:rFonts w:ascii="Cambria Math" w:hAnsi="Cambria Math"/>
          </w:rPr>
          <m:t>var</m:t>
        </m:r>
        <m:d>
          <m:dPr>
            <m:ctrlPr>
              <w:ins w:id="173" w:author="Microsoft Office User" w:date="2020-05-11T16:23:00Z">
                <w:rPr>
                  <w:rFonts w:ascii="Cambria Math" w:hAnsi="Cambria Math"/>
                  <w:i/>
                </w:rPr>
              </w:ins>
            </m:ctrlPr>
          </m:dPr>
          <m:e>
            <m:sSubSup>
              <m:sSubSupPr>
                <m:ctrlPr>
                  <w:ins w:id="174" w:author="Microsoft Office User" w:date="2020-05-11T16:23:00Z">
                    <w:rPr>
                      <w:rFonts w:ascii="Cambria Math" w:hAnsi="Cambria Math"/>
                      <w:i/>
                    </w:rPr>
                  </w:ins>
                </m:ctrlPr>
              </m:sSubSupPr>
              <m:e>
                <m:acc>
                  <m:accPr>
                    <m:ctrlPr>
                      <w:ins w:id="175" w:author="Microsoft Office User" w:date="2020-05-11T16:23:00Z">
                        <w:rPr>
                          <w:rFonts w:ascii="Cambria Math" w:hAnsi="Cambria Math"/>
                          <w:i/>
                        </w:rPr>
                      </w:ins>
                    </m:ctrlPr>
                  </m:accPr>
                  <m:e>
                    <m:r>
                      <w:rPr>
                        <w:rFonts w:ascii="Cambria Math" w:hAnsi="Cambria Math"/>
                        <w:i/>
                      </w:rPr>
                      <w:sym w:font="Symbol" w:char="F073"/>
                    </m:r>
                  </m:e>
                </m:acc>
              </m:e>
              <m:sub>
                <m:r>
                  <w:rPr>
                    <w:rFonts w:ascii="Cambria Math" w:hAnsi="Cambria Math"/>
                  </w:rPr>
                  <m:t>B</m:t>
                </m:r>
              </m:sub>
              <m:sup>
                <m:r>
                  <w:rPr>
                    <w:rFonts w:ascii="Cambria Math" w:hAnsi="Cambria Math"/>
                  </w:rPr>
                  <m:t>2</m:t>
                </m:r>
              </m:sup>
            </m:sSubSup>
            <m:ctrlPr>
              <w:ins w:id="176" w:author="Microsoft Office User" w:date="2020-05-11T16:23:00Z">
                <w:rPr>
                  <w:rFonts w:ascii="Cambria Math" w:eastAsiaTheme="minorEastAsia" w:hAnsi="Cambria Math"/>
                  <w:i/>
                </w:rPr>
              </w:ins>
            </m:ctrlPr>
          </m:e>
        </m:d>
        <m:r>
          <w:rPr>
            <w:rFonts w:ascii="Cambria Math" w:eastAsiaTheme="minorEastAsia" w:hAnsi="Cambria Math"/>
          </w:rPr>
          <m:t>=var</m:t>
        </m:r>
        <m:d>
          <m:dPr>
            <m:ctrlPr>
              <w:ins w:id="177" w:author="Microsoft Office User" w:date="2020-05-11T16:23:00Z">
                <w:rPr>
                  <w:rFonts w:ascii="Cambria Math" w:eastAsiaTheme="minorEastAsia" w:hAnsi="Cambria Math"/>
                  <w:i/>
                </w:rPr>
              </w:ins>
            </m:ctrlPr>
          </m:dPr>
          <m:e>
            <m:acc>
              <m:accPr>
                <m:ctrlPr>
                  <w:ins w:id="178" w:author="Microsoft Office User" w:date="2020-05-11T16:23:00Z">
                    <w:rPr>
                      <w:rFonts w:ascii="Cambria Math" w:eastAsiaTheme="minorEastAsia" w:hAnsi="Cambria Math"/>
                      <w:i/>
                    </w:rPr>
                  </w:ins>
                </m:ctrlPr>
              </m:accPr>
              <m:e>
                <m:r>
                  <w:rPr>
                    <w:rFonts w:ascii="Cambria Math" w:eastAsiaTheme="minorEastAsia" w:hAnsi="Cambria Math"/>
                  </w:rPr>
                  <m:t>b</m:t>
                </m:r>
              </m:e>
            </m:acc>
          </m:e>
        </m:d>
        <m:r>
          <w:rPr>
            <w:rFonts w:ascii="Cambria Math" w:eastAsiaTheme="minorEastAsia" w:hAnsi="Cambria Math"/>
          </w:rPr>
          <m:t>=</m:t>
        </m:r>
        <m:f>
          <m:fPr>
            <m:ctrlPr>
              <w:ins w:id="179" w:author="Microsoft Office User" w:date="2020-05-11T16:23:00Z">
                <w:rPr>
                  <w:rFonts w:ascii="Cambria Math" w:eastAsiaTheme="minorEastAsia" w:hAnsi="Cambria Math"/>
                  <w:i/>
                </w:rPr>
              </w:ins>
            </m:ctrlPr>
          </m:fPr>
          <m:num>
            <m:r>
              <w:rPr>
                <w:rFonts w:ascii="Cambria Math" w:eastAsiaTheme="minorEastAsia" w:hAnsi="Cambria Math"/>
              </w:rPr>
              <m:t>var(</m:t>
            </m:r>
            <m:sSub>
              <m:sSubPr>
                <m:ctrlPr>
                  <w:ins w:id="180" w:author="Microsoft Office User" w:date="2020-05-11T16:23:00Z">
                    <w:rPr>
                      <w:rFonts w:ascii="Cambria Math" w:hAnsi="Cambria Math"/>
                      <w:i/>
                    </w:rPr>
                  </w:ins>
                </m:ctrlPr>
              </m:sSubPr>
              <m:e>
                <m:r>
                  <w:rPr>
                    <w:rFonts w:ascii="Cambria Math" w:hAnsi="Cambria Math"/>
                  </w:rPr>
                  <m:t>ε</m:t>
                </m:r>
              </m:e>
              <m:sub>
                <m:r>
                  <w:rPr>
                    <w:rFonts w:ascii="Cambria Math" w:hAnsi="Cambria Math"/>
                  </w:rPr>
                  <m:t>ij</m:t>
                </m:r>
              </m:sub>
            </m:sSub>
            <m:r>
              <w:rPr>
                <w:rFonts w:ascii="Cambria Math" w:hAnsi="Cambria Math"/>
              </w:rPr>
              <m:t>)</m:t>
            </m:r>
          </m:num>
          <m:den>
            <m:r>
              <w:rPr>
                <w:rFonts w:ascii="Cambria Math" w:eastAsiaTheme="minorEastAsia" w:hAnsi="Cambria Math"/>
              </w:rPr>
              <m:t>n var(</m:t>
            </m:r>
            <m:sSub>
              <m:sSubPr>
                <m:ctrlPr>
                  <w:ins w:id="181" w:author="Microsoft Office User" w:date="2020-05-11T16:23:00Z">
                    <w:rPr>
                      <w:rFonts w:ascii="Cambria Math" w:eastAsiaTheme="minorEastAsia" w:hAnsi="Cambria Math"/>
                      <w:i/>
                    </w:rPr>
                  </w:ins>
                </m:ctrlPr>
              </m:sSubPr>
              <m:e>
                <m:r>
                  <w:rPr>
                    <w:rFonts w:ascii="Cambria Math" w:eastAsiaTheme="minorEastAsia" w:hAnsi="Cambria Math"/>
                  </w:rPr>
                  <m:t>B</m:t>
                </m:r>
              </m:e>
              <m:sub>
                <m:r>
                  <w:rPr>
                    <w:rFonts w:ascii="Cambria Math" w:eastAsiaTheme="minorEastAsia" w:hAnsi="Cambria Math"/>
                  </w:rPr>
                  <m:t>ij</m:t>
                </m:r>
              </m:sub>
            </m:sSub>
            <m:r>
              <w:rPr>
                <w:rFonts w:ascii="Cambria Math" w:eastAsiaTheme="minorEastAsia" w:hAnsi="Cambria Math"/>
              </w:rPr>
              <m:t>)</m:t>
            </m:r>
          </m:den>
        </m:f>
      </m:oMath>
      <w:r w:rsidRPr="009F5242">
        <w:rPr>
          <w:rFonts w:eastAsiaTheme="minorEastAsia"/>
        </w:rPr>
        <w:t xml:space="preserve">. </w:t>
      </w:r>
    </w:p>
    <w:p w14:paraId="0AE0DFBC" w14:textId="73E23057" w:rsidR="00C4093C" w:rsidRPr="009F5242" w:rsidRDefault="00C4093C" w:rsidP="00157CD0">
      <w:pPr>
        <w:spacing w:line="276" w:lineRule="auto"/>
        <w:rPr>
          <w:rFonts w:eastAsiaTheme="minorEastAsia"/>
        </w:rPr>
      </w:pPr>
      <w:r w:rsidRPr="009F5242">
        <w:rPr>
          <w:rFonts w:eastAsiaTheme="minorEastAsia"/>
        </w:rPr>
        <w:t xml:space="preserve">For centred and standardised phenotypes Y, </w:t>
      </w:r>
      <m:oMath>
        <m:r>
          <w:rPr>
            <w:rFonts w:ascii="Cambria Math" w:eastAsiaTheme="minorEastAsia" w:hAnsi="Cambria Math"/>
          </w:rPr>
          <m:t>var</m:t>
        </m:r>
        <m:d>
          <m:dPr>
            <m:ctrlPr>
              <w:ins w:id="182" w:author="Microsoft Office User" w:date="2020-05-11T16:23:00Z">
                <w:rPr>
                  <w:rFonts w:ascii="Cambria Math" w:eastAsiaTheme="minorEastAsia" w:hAnsi="Cambria Math"/>
                  <w:i/>
                </w:rPr>
              </w:ins>
            </m:ctrlPr>
          </m:dPr>
          <m:e>
            <m:sSub>
              <m:sSubPr>
                <m:ctrlPr>
                  <w:ins w:id="183" w:author="Microsoft Office User" w:date="2020-05-11T16:23:00Z">
                    <w:rPr>
                      <w:rFonts w:ascii="Cambria Math" w:hAnsi="Cambria Math"/>
                      <w:i/>
                    </w:rPr>
                  </w:ins>
                </m:ctrlPr>
              </m:sSubPr>
              <m:e>
                <m:r>
                  <w:rPr>
                    <w:rFonts w:ascii="Cambria Math" w:hAnsi="Cambria Math"/>
                  </w:rPr>
                  <m:t>z</m:t>
                </m:r>
              </m:e>
              <m:sub>
                <m:r>
                  <w:rPr>
                    <w:rFonts w:ascii="Cambria Math" w:hAnsi="Cambria Math"/>
                  </w:rPr>
                  <m:t>ij</m:t>
                </m:r>
              </m:sub>
            </m:sSub>
            <m:ctrlPr>
              <w:ins w:id="184" w:author="Microsoft Office User" w:date="2020-05-11T16:23:00Z">
                <w:rPr>
                  <w:rFonts w:ascii="Cambria Math" w:hAnsi="Cambria Math"/>
                  <w:i/>
                </w:rPr>
              </w:ins>
            </m:ctrlPr>
          </m:e>
        </m:d>
        <m:r>
          <w:rPr>
            <w:rFonts w:ascii="Cambria Math" w:hAnsi="Cambria Math"/>
          </w:rPr>
          <m:t>=1</m:t>
        </m:r>
      </m:oMath>
      <w:r w:rsidRPr="009F5242">
        <w:rPr>
          <w:rFonts w:eastAsiaTheme="minorEastAsia"/>
        </w:rPr>
        <w:t xml:space="preserve"> and therefore </w:t>
      </w:r>
      <m:oMath>
        <m:r>
          <w:rPr>
            <w:rFonts w:ascii="Cambria Math" w:eastAsiaTheme="minorEastAsia" w:hAnsi="Cambria Math"/>
          </w:rPr>
          <m:t>var</m:t>
        </m:r>
        <m:d>
          <m:dPr>
            <m:ctrlPr>
              <w:ins w:id="185" w:author="Microsoft Office User" w:date="2020-05-11T16:23:00Z">
                <w:rPr>
                  <w:rFonts w:ascii="Cambria Math" w:eastAsiaTheme="minorEastAsia" w:hAnsi="Cambria Math"/>
                  <w:i/>
                </w:rPr>
              </w:ins>
            </m:ctrlPr>
          </m:dPr>
          <m:e>
            <m:sSub>
              <m:sSubPr>
                <m:ctrlPr>
                  <w:ins w:id="186" w:author="Microsoft Office User" w:date="2020-05-11T16:23:00Z">
                    <w:rPr>
                      <w:rFonts w:ascii="Cambria Math" w:hAnsi="Cambria Math"/>
                      <w:i/>
                    </w:rPr>
                  </w:ins>
                </m:ctrlPr>
              </m:sSubPr>
              <m:e>
                <m:r>
                  <w:rPr>
                    <w:rFonts w:ascii="Cambria Math" w:hAnsi="Cambria Math"/>
                  </w:rPr>
                  <m:t>ε</m:t>
                </m:r>
              </m:e>
              <m:sub>
                <m:r>
                  <w:rPr>
                    <w:rFonts w:ascii="Cambria Math" w:hAnsi="Cambria Math"/>
                  </w:rPr>
                  <m:t>ij</m:t>
                </m:r>
              </m:sub>
            </m:sSub>
            <m:ctrlPr>
              <w:ins w:id="187" w:author="Microsoft Office User" w:date="2020-05-11T16:23:00Z">
                <w:rPr>
                  <w:rFonts w:ascii="Cambria Math" w:hAnsi="Cambria Math"/>
                  <w:i/>
                </w:rPr>
              </w:ins>
            </m:ctrlPr>
          </m:e>
        </m:d>
        <m:r>
          <w:rPr>
            <w:rFonts w:ascii="Cambria Math" w:hAnsi="Cambria Math"/>
          </w:rPr>
          <m:t xml:space="preserve">≤1. </m:t>
        </m:r>
      </m:oMath>
      <w:r w:rsidRPr="009F5242">
        <w:rPr>
          <w:rFonts w:eastAsiaTheme="minorEastAsia"/>
        </w:rPr>
        <w:t xml:space="preserve">Thus, </w:t>
      </w:r>
      <m:oMath>
        <m:r>
          <w:rPr>
            <w:rFonts w:ascii="Cambria Math" w:hAnsi="Cambria Math"/>
          </w:rPr>
          <m:t>var</m:t>
        </m:r>
        <m:d>
          <m:dPr>
            <m:ctrlPr>
              <w:ins w:id="188" w:author="Microsoft Office User" w:date="2020-05-11T16:23:00Z">
                <w:rPr>
                  <w:rFonts w:ascii="Cambria Math" w:hAnsi="Cambria Math"/>
                  <w:i/>
                </w:rPr>
              </w:ins>
            </m:ctrlPr>
          </m:dPr>
          <m:e>
            <m:sSubSup>
              <m:sSubSupPr>
                <m:ctrlPr>
                  <w:ins w:id="189" w:author="Microsoft Office User" w:date="2020-05-11T16:23:00Z">
                    <w:rPr>
                      <w:rFonts w:ascii="Cambria Math" w:hAnsi="Cambria Math"/>
                      <w:i/>
                    </w:rPr>
                  </w:ins>
                </m:ctrlPr>
              </m:sSubSupPr>
              <m:e>
                <m:acc>
                  <m:accPr>
                    <m:ctrlPr>
                      <w:ins w:id="190" w:author="Microsoft Office User" w:date="2020-05-11T16:23:00Z">
                        <w:rPr>
                          <w:rFonts w:ascii="Cambria Math" w:hAnsi="Cambria Math"/>
                          <w:i/>
                        </w:rPr>
                      </w:ins>
                    </m:ctrlPr>
                  </m:accPr>
                  <m:e>
                    <m:r>
                      <w:rPr>
                        <w:rFonts w:ascii="Cambria Math" w:hAnsi="Cambria Math"/>
                        <w:i/>
                      </w:rPr>
                      <w:sym w:font="Symbol" w:char="F073"/>
                    </m:r>
                  </m:e>
                </m:acc>
              </m:e>
              <m:sub>
                <m:r>
                  <w:rPr>
                    <w:rFonts w:ascii="Cambria Math" w:hAnsi="Cambria Math"/>
                  </w:rPr>
                  <m:t>B</m:t>
                </m:r>
              </m:sub>
              <m:sup>
                <m:r>
                  <w:rPr>
                    <w:rFonts w:ascii="Cambria Math" w:hAnsi="Cambria Math"/>
                  </w:rPr>
                  <m:t>2</m:t>
                </m:r>
              </m:sup>
            </m:sSubSup>
            <m:ctrlPr>
              <w:ins w:id="191" w:author="Microsoft Office User" w:date="2020-05-11T16:23:00Z">
                <w:rPr>
                  <w:rFonts w:ascii="Cambria Math" w:eastAsiaTheme="minorEastAsia" w:hAnsi="Cambria Math"/>
                  <w:i/>
                </w:rPr>
              </w:ins>
            </m:ctrlPr>
          </m:e>
        </m:d>
        <m:r>
          <w:rPr>
            <w:rFonts w:ascii="Cambria Math" w:eastAsiaTheme="minorEastAsia" w:hAnsi="Cambria Math"/>
          </w:rPr>
          <m:t>≤</m:t>
        </m:r>
        <m:f>
          <m:fPr>
            <m:ctrlPr>
              <w:ins w:id="192" w:author="Microsoft Office User" w:date="2020-05-11T16:23:00Z">
                <w:rPr>
                  <w:rFonts w:ascii="Cambria Math" w:eastAsiaTheme="minorEastAsia" w:hAnsi="Cambria Math"/>
                  <w:i/>
                </w:rPr>
              </w:ins>
            </m:ctrlPr>
          </m:fPr>
          <m:num>
            <m:r>
              <w:rPr>
                <w:rFonts w:ascii="Cambria Math" w:eastAsiaTheme="minorEastAsia" w:hAnsi="Cambria Math"/>
              </w:rPr>
              <m:t>2</m:t>
            </m:r>
          </m:num>
          <m:den>
            <m:r>
              <w:rPr>
                <w:rFonts w:ascii="Cambria Math" w:eastAsiaTheme="minorEastAsia" w:hAnsi="Cambria Math"/>
              </w:rPr>
              <m:t>N(N-1) var(</m:t>
            </m:r>
            <m:sSub>
              <m:sSubPr>
                <m:ctrlPr>
                  <w:ins w:id="193" w:author="Microsoft Office User" w:date="2020-05-11T16:23:00Z">
                    <w:rPr>
                      <w:rFonts w:ascii="Cambria Math" w:eastAsiaTheme="minorEastAsia" w:hAnsi="Cambria Math"/>
                      <w:i/>
                    </w:rPr>
                  </w:ins>
                </m:ctrlPr>
              </m:sSubPr>
              <m:e>
                <m:r>
                  <w:rPr>
                    <w:rFonts w:ascii="Cambria Math" w:eastAsiaTheme="minorEastAsia" w:hAnsi="Cambria Math"/>
                  </w:rPr>
                  <m:t>B</m:t>
                </m:r>
              </m:e>
              <m:sub>
                <m:r>
                  <w:rPr>
                    <w:rFonts w:ascii="Cambria Math" w:eastAsiaTheme="minorEastAsia" w:hAnsi="Cambria Math"/>
                  </w:rPr>
                  <m:t>ij</m:t>
                </m:r>
              </m:sub>
            </m:sSub>
            <m:r>
              <w:rPr>
                <w:rFonts w:ascii="Cambria Math" w:eastAsiaTheme="minorEastAsia" w:hAnsi="Cambria Math"/>
              </w:rPr>
              <m:t>)</m:t>
            </m:r>
          </m:den>
        </m:f>
      </m:oMath>
      <w:r w:rsidRPr="009F5242">
        <w:rPr>
          <w:rFonts w:eastAsiaTheme="minorEastAsia"/>
        </w:rPr>
        <w:t>. As a consequence, the power of variance component analysis may be approximated from the sample size N and the variance of the off-diagonal elements of the BRM. The same formula holds for discrete outcome variables (e.g. sex or disease status) and a similar derivations may be performed for a the bivariate case and the power of brain correlation</w:t>
      </w:r>
      <w:r w:rsidRPr="009F5242">
        <w:rPr>
          <w:rFonts w:eastAsiaTheme="minorEastAsia"/>
        </w:rPr>
        <w:fldChar w:fldCharType="begin"/>
      </w:r>
      <w:r w:rsidR="00803CC1">
        <w:rPr>
          <w:rFonts w:eastAsiaTheme="minorEastAsia"/>
        </w:rPr>
        <w:instrText xml:space="preserve"> ADDIN EN.CITE &lt;EndNote&gt;&lt;Cite&gt;&lt;Author&gt;Visscher&lt;/Author&gt;&lt;Year&gt;2014&lt;/Year&gt;&lt;RecNum&gt;1476&lt;/RecNum&gt;&lt;DisplayText&gt;(25)&lt;/DisplayText&gt;&lt;record&gt;&lt;rec-number&gt;1476&lt;/rec-number&gt;&lt;foreign-keys&gt;&lt;key app="EN" db-id="5af5x0twlz0eeoevdd3p2z08rdr2va5fsstx" timestamp="1517968164"&gt;1476&lt;/key&gt;&lt;/foreign-keys&gt;&lt;ref-type name="Journal Article"&gt;17&lt;/ref-type&gt;&lt;contributors&gt;&lt;authors&gt;&lt;author&gt;Visscher, P. M.&lt;/author&gt;&lt;author&gt;Hemani, G.&lt;/author&gt;&lt;author&gt;Vinkhuyzen, A. A. E.&lt;/author&gt;&lt;author&gt;Chen, G. B.&lt;/author&gt;&lt;author&gt;Lee, S. H.&lt;/author&gt;&lt;author&gt;Wray, N. R.&lt;/author&gt;&lt;author&gt;Goddard, M. E.&lt;/author&gt;&lt;author&gt;Yang, J.&lt;/author&gt;&lt;/authors&gt;&lt;/contributors&gt;&lt;auth-address&gt;Univ Queensland, Queensland Brain Inst, Brisbane, Qld, Australia&amp;#xD;Univ Queensland, Diamantina Inst, Translat Res Inst, Brisbane, Qld, Australia&amp;#xD;Univ Melbourne, Dept Food &amp;amp; Agr Syst, Parkville, Vic 3052, Australia&amp;#xD;Dept Primary Ind, Biosci Res Div, Bundoora, Vic, Australia&lt;/auth-address&gt;&lt;titles&gt;&lt;title&gt;Statistical Power to Detect Genetic (Co)Variance of Complex Traits Using SNP Data in Unrelated Samples&lt;/title&gt;&lt;secondary-title&gt;Plos Genetics&lt;/secondary-title&gt;&lt;alt-title&gt;Plos Genet&lt;/alt-title&gt;&lt;/titles&gt;&lt;alt-periodical&gt;&lt;full-title&gt;PLoS Genet&lt;/full-title&gt;&lt;/alt-periodical&gt;&lt;volume&gt;10&lt;/volume&gt;&lt;number&gt;4&lt;/number&gt;&lt;keywords&gt;&lt;keyword&gt;component linkage analysis&lt;/keyword&gt;&lt;keyword&gt;genome-wide association&lt;/keyword&gt;&lt;keyword&gt;common snps&lt;/keyword&gt;&lt;keyword&gt;correlation coefficient&lt;/keyword&gt;&lt;keyword&gt;maximum-likelihood&lt;/keyword&gt;&lt;keyword&gt;large proportion&lt;/keyword&gt;&lt;keyword&gt;human height&lt;/keyword&gt;&lt;keyword&gt;variance&lt;/keyword&gt;&lt;keyword&gt;heritability&lt;/keyword&gt;&lt;keyword&gt;diseases&lt;/keyword&gt;&lt;/keywords&gt;&lt;dates&gt;&lt;year&gt;2014&lt;/year&gt;&lt;pub-dates&gt;&lt;date&gt;Apr&lt;/date&gt;&lt;/pub-dates&gt;&lt;/dates&gt;&lt;isbn&gt;1553-7404&lt;/isbn&gt;&lt;accession-num&gt;WOS:000335499600029&lt;/accession-num&gt;&lt;urls&gt;&lt;related-urls&gt;&lt;url&gt;&amp;lt;Go to ISI&amp;gt;://WOS:000335499600029&lt;/url&gt;&lt;/related-urls&gt;&lt;/urls&gt;&lt;electronic-resource-num&gt;ARTN e1004269&amp;#xD;10.1371/journal.pgen.1004269&lt;/electronic-resource-num&gt;&lt;language&gt;English&lt;/language&gt;&lt;/record&gt;&lt;/Cite&gt;&lt;/EndNote&gt;</w:instrText>
      </w:r>
      <w:r w:rsidRPr="009F5242">
        <w:rPr>
          <w:rFonts w:eastAsiaTheme="minorEastAsia"/>
        </w:rPr>
        <w:fldChar w:fldCharType="separate"/>
      </w:r>
      <w:r w:rsidR="00803CC1">
        <w:rPr>
          <w:rFonts w:eastAsiaTheme="minorEastAsia"/>
          <w:noProof/>
        </w:rPr>
        <w:t>(25)</w:t>
      </w:r>
      <w:r w:rsidRPr="009F5242">
        <w:rPr>
          <w:rFonts w:eastAsiaTheme="minorEastAsia"/>
        </w:rPr>
        <w:fldChar w:fldCharType="end"/>
      </w:r>
      <w:r w:rsidRPr="009F5242">
        <w:rPr>
          <w:rFonts w:eastAsiaTheme="minorEastAsia"/>
        </w:rPr>
        <w:t xml:space="preserve">. In our UKB and HCP data, we calculated the variance of the off-diagonal BRM in order to get an approximation of the SE of our variance component estimates. The </w:t>
      </w:r>
      <m:oMath>
        <m:r>
          <w:rPr>
            <w:rFonts w:ascii="Cambria Math" w:eastAsiaTheme="minorEastAsia" w:hAnsi="Cambria Math"/>
          </w:rPr>
          <m:t>var(</m:t>
        </m:r>
        <m:sSub>
          <m:sSubPr>
            <m:ctrlPr>
              <w:ins w:id="194" w:author="Microsoft Office User" w:date="2020-05-11T16:23:00Z">
                <w:rPr>
                  <w:rFonts w:ascii="Cambria Math" w:eastAsiaTheme="minorEastAsia" w:hAnsi="Cambria Math"/>
                  <w:i/>
                </w:rPr>
              </w:ins>
            </m:ctrlPr>
          </m:sSubPr>
          <m:e>
            <m:r>
              <w:rPr>
                <w:rFonts w:ascii="Cambria Math" w:eastAsiaTheme="minorEastAsia" w:hAnsi="Cambria Math"/>
              </w:rPr>
              <m:t>B</m:t>
            </m:r>
          </m:e>
          <m:sub>
            <m:r>
              <w:rPr>
                <w:rFonts w:ascii="Cambria Math" w:eastAsiaTheme="minorEastAsia" w:hAnsi="Cambria Math"/>
              </w:rPr>
              <m:t>ij</m:t>
            </m:r>
          </m:sub>
        </m:sSub>
        <m:r>
          <w:rPr>
            <w:rFonts w:ascii="Cambria Math" w:eastAsiaTheme="minorEastAsia" w:hAnsi="Cambria Math"/>
          </w:rPr>
          <m:t>)</m:t>
        </m:r>
      </m:oMath>
      <w:r w:rsidRPr="009F5242">
        <w:rPr>
          <w:rFonts w:eastAsiaTheme="minorEastAsia"/>
        </w:rPr>
        <w:t xml:space="preserve"> were consistent across sample and across the left and right modalities (</w:t>
      </w:r>
      <w:r w:rsidR="003A5A98">
        <w:rPr>
          <w:rFonts w:eastAsiaTheme="minorEastAsia"/>
          <w:b/>
        </w:rPr>
        <w:t>Appendix S</w:t>
      </w:r>
      <w:r w:rsidR="00803CC1">
        <w:rPr>
          <w:rFonts w:eastAsiaTheme="minorEastAsia"/>
          <w:b/>
        </w:rPr>
        <w:t>7</w:t>
      </w:r>
      <w:r w:rsidRPr="009F5242">
        <w:rPr>
          <w:rFonts w:eastAsiaTheme="minorEastAsia"/>
          <w:b/>
        </w:rPr>
        <w:t xml:space="preserve"> Table 1</w:t>
      </w:r>
      <w:r w:rsidRPr="009F5242">
        <w:rPr>
          <w:rFonts w:eastAsiaTheme="minorEastAsia"/>
        </w:rPr>
        <w:t xml:space="preserve">). Such stability of the variance of off-diagonal elements has also been observed </w:t>
      </w:r>
      <w:r w:rsidRPr="009F5242">
        <w:rPr>
          <w:rFonts w:eastAsiaTheme="minorEastAsia"/>
        </w:rPr>
        <w:lastRenderedPageBreak/>
        <w:t>for GRM</w:t>
      </w:r>
      <w:r w:rsidRPr="009F5242">
        <w:rPr>
          <w:rFonts w:eastAsiaTheme="minorEastAsia"/>
        </w:rPr>
        <w:fldChar w:fldCharType="begin">
          <w:fldData xml:space="preserve">PEVuZE5vdGU+PENpdGU+PEF1dGhvcj5WaXNzY2hlcjwvQXV0aG9yPjxZZWFyPjIwMTQ8L1llYXI+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</w:fldData>
        </w:fldChar>
      </w:r>
      <w:r w:rsidR="00803CC1">
        <w:rPr>
          <w:rFonts w:eastAsiaTheme="minorEastAsia"/>
        </w:rPr>
        <w:instrText xml:space="preserve"> ADDIN EN.CITE </w:instrText>
      </w:r>
      <w:r w:rsidR="00803CC1">
        <w:rPr>
          <w:rFonts w:eastAsiaTheme="minorEastAsia"/>
        </w:rPr>
        <w:fldChar w:fldCharType="begin">
          <w:fldData xml:space="preserve">PEVuZE5vdGU+PENpdGU+PEF1dGhvcj5WaXNzY2hlcjwvQXV0aG9yPjxZZWFyPjIwMTQ8L1llYXI+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</w:fldData>
        </w:fldChar>
      </w:r>
      <w:r w:rsidR="00803CC1">
        <w:rPr>
          <w:rFonts w:eastAsiaTheme="minorEastAsia"/>
        </w:rPr>
        <w:instrText xml:space="preserve"> ADDIN EN.CITE.DATA </w:instrText>
      </w:r>
      <w:r w:rsidR="00803CC1">
        <w:rPr>
          <w:rFonts w:eastAsiaTheme="minorEastAsia"/>
        </w:rPr>
      </w:r>
      <w:r w:rsidR="00803CC1">
        <w:rPr>
          <w:rFonts w:eastAsiaTheme="minorEastAsia"/>
        </w:rPr>
        <w:fldChar w:fldCharType="end"/>
      </w:r>
      <w:r w:rsidRPr="009F5242">
        <w:rPr>
          <w:rFonts w:eastAsiaTheme="minorEastAsia"/>
        </w:rPr>
      </w:r>
      <w:r w:rsidRPr="009F5242">
        <w:rPr>
          <w:rFonts w:eastAsiaTheme="minorEastAsia"/>
        </w:rPr>
        <w:fldChar w:fldCharType="separate"/>
      </w:r>
      <w:r w:rsidR="00803CC1">
        <w:rPr>
          <w:rFonts w:eastAsiaTheme="minorEastAsia"/>
          <w:noProof/>
        </w:rPr>
        <w:t>(25, 27)</w:t>
      </w:r>
      <w:r w:rsidRPr="009F5242">
        <w:rPr>
          <w:rFonts w:eastAsiaTheme="minorEastAsia"/>
        </w:rPr>
        <w:fldChar w:fldCharType="end"/>
      </w:r>
      <w:r w:rsidRPr="009F5242">
        <w:rPr>
          <w:rFonts w:eastAsiaTheme="minorEastAsia"/>
        </w:rPr>
        <w:t>. Thus, in our UKB imaging sample, the variance of the off-diagonal GRM was 2.0e-5 (after removing related individuals with GRM elements&gt;0.05), consistent with previous report and analytic derivations from our group</w:t>
      </w:r>
      <w:r w:rsidRPr="009F5242">
        <w:rPr>
          <w:rFonts w:eastAsiaTheme="minorEastAsia"/>
        </w:rPr>
        <w:fldChar w:fldCharType="begin">
          <w:fldData xml:space="preserve">PEVuZE5vdGU+PENpdGU+PEF1dGhvcj5WaXNzY2hlcjwvQXV0aG9yPjxZZWFyPjIwMTQ8L1llYXI+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</w:fldData>
        </w:fldChar>
      </w:r>
      <w:r w:rsidR="00803CC1">
        <w:rPr>
          <w:rFonts w:eastAsiaTheme="minorEastAsia"/>
        </w:rPr>
        <w:instrText xml:space="preserve"> ADDIN EN.CITE </w:instrText>
      </w:r>
      <w:r w:rsidR="00803CC1">
        <w:rPr>
          <w:rFonts w:eastAsiaTheme="minorEastAsia"/>
        </w:rPr>
        <w:fldChar w:fldCharType="begin">
          <w:fldData xml:space="preserve">PEVuZE5vdGU+PENpdGU+PEF1dGhvcj5WaXNzY2hlcjwvQXV0aG9yPjxZZWFyPjIwMTQ8L1llYXI+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</w:fldData>
        </w:fldChar>
      </w:r>
      <w:r w:rsidR="00803CC1">
        <w:rPr>
          <w:rFonts w:eastAsiaTheme="minorEastAsia"/>
        </w:rPr>
        <w:instrText xml:space="preserve"> ADDIN EN.CITE.DATA </w:instrText>
      </w:r>
      <w:r w:rsidR="00803CC1">
        <w:rPr>
          <w:rFonts w:eastAsiaTheme="minorEastAsia"/>
        </w:rPr>
      </w:r>
      <w:r w:rsidR="00803CC1">
        <w:rPr>
          <w:rFonts w:eastAsiaTheme="minorEastAsia"/>
        </w:rPr>
        <w:fldChar w:fldCharType="end"/>
      </w:r>
      <w:r w:rsidRPr="009F5242">
        <w:rPr>
          <w:rFonts w:eastAsiaTheme="minorEastAsia"/>
        </w:rPr>
      </w:r>
      <w:r w:rsidRPr="009F5242">
        <w:rPr>
          <w:rFonts w:eastAsiaTheme="minorEastAsia"/>
        </w:rPr>
        <w:fldChar w:fldCharType="separate"/>
      </w:r>
      <w:r w:rsidR="00803CC1">
        <w:rPr>
          <w:rFonts w:eastAsiaTheme="minorEastAsia"/>
          <w:noProof/>
        </w:rPr>
        <w:t>(25, 27)</w:t>
      </w:r>
      <w:r w:rsidRPr="009F5242">
        <w:rPr>
          <w:rFonts w:eastAsiaTheme="minorEastAsia"/>
        </w:rPr>
        <w:fldChar w:fldCharType="end"/>
      </w:r>
      <w:r w:rsidRPr="009F5242">
        <w:rPr>
          <w:rFonts w:eastAsiaTheme="minorEastAsia"/>
        </w:rPr>
        <w:t xml:space="preserve">. </w:t>
      </w:r>
    </w:p>
    <w:p w14:paraId="6FF3DD13" w14:textId="1F3B92CF" w:rsidR="00C4093C" w:rsidRPr="009F5242" w:rsidRDefault="00C4093C" w:rsidP="00157CD0">
      <w:pPr>
        <w:spacing w:line="276" w:lineRule="auto"/>
        <w:rPr>
          <w:rFonts w:eastAsiaTheme="minorEastAsia"/>
        </w:rPr>
      </w:pPr>
      <w:r w:rsidRPr="009F5242">
        <w:rPr>
          <w:rFonts w:eastAsiaTheme="minorEastAsia"/>
        </w:rPr>
        <w:t xml:space="preserve">We tried to validate the derivations presented above using simulation. Thus, we simulated 100 normally distributed phenotypes (mean 0, variance 1) and estimated the SE of the variance components using OSCA, varying the sample size (from N=500 to 9,000). We used random subsets of the BRM calculated from the UKB data for the variance-covariance of the random effect. We conducted such analysis for the 8 brain modalities as well as for the global BRM. Results of simulation and approximation theory are presented in </w:t>
      </w:r>
      <w:r w:rsidR="003A5A98">
        <w:rPr>
          <w:rFonts w:eastAsiaTheme="minorEastAsia"/>
          <w:b/>
        </w:rPr>
        <w:t>Appendix S</w:t>
      </w:r>
      <w:r w:rsidR="00803CC1">
        <w:rPr>
          <w:rFonts w:eastAsiaTheme="minorEastAsia"/>
          <w:b/>
        </w:rPr>
        <w:t>7</w:t>
      </w:r>
      <w:r w:rsidRPr="009F5242">
        <w:rPr>
          <w:rFonts w:eastAsiaTheme="minorEastAsia"/>
          <w:b/>
        </w:rPr>
        <w:t xml:space="preserve"> Table 1, </w:t>
      </w:r>
      <w:r w:rsidR="003A5A98">
        <w:rPr>
          <w:rFonts w:eastAsiaTheme="minorEastAsia"/>
          <w:b/>
        </w:rPr>
        <w:t>Appendix S</w:t>
      </w:r>
      <w:r w:rsidR="00803CC1">
        <w:rPr>
          <w:rFonts w:eastAsiaTheme="minorEastAsia"/>
          <w:b/>
        </w:rPr>
        <w:t>7</w:t>
      </w:r>
      <w:r w:rsidRPr="009F5242">
        <w:rPr>
          <w:rFonts w:eastAsiaTheme="minorEastAsia"/>
          <w:b/>
        </w:rPr>
        <w:t xml:space="preserve"> Figure 1 and 2,</w:t>
      </w:r>
      <w:r w:rsidRPr="009F5242">
        <w:rPr>
          <w:rFonts w:eastAsiaTheme="minorEastAsia"/>
        </w:rPr>
        <w:t xml:space="preserve"> and suggest that the approximation yields realistic, though slightly underestimated, values for the SE of the variance component estimates. Note that HE regression is known to produce underestimated SE at high power as the i.i.d. assumption of errors does not hold anymore</w:t>
      </w:r>
      <w:r w:rsidRPr="009F5242">
        <w:rPr>
          <w:rFonts w:eastAsiaTheme="minorEastAsia"/>
        </w:rPr>
        <w:fldChar w:fldCharType="begin">
          <w:fldData xml:space="preserve">PEVuZE5vdGU+PENpdGU+PEF1dGhvcj5ZYW5nPC9BdXRob3I+PFllYXI+MjAxNzwvWWVhcj48UmVj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</w:fldData>
        </w:fldChar>
      </w:r>
      <w:r w:rsidR="00803CC1">
        <w:rPr>
          <w:rFonts w:eastAsiaTheme="minorEastAsia"/>
        </w:rPr>
        <w:instrText xml:space="preserve"> ADDIN EN.CITE </w:instrText>
      </w:r>
      <w:r w:rsidR="00803CC1">
        <w:rPr>
          <w:rFonts w:eastAsiaTheme="minorEastAsia"/>
        </w:rPr>
        <w:fldChar w:fldCharType="begin">
          <w:fldData xml:space="preserve">PEVuZE5vdGU+PENpdGU+PEF1dGhvcj5ZYW5nPC9BdXRob3I+PFllYXI+MjAxNzwvWWVhcj48UmVj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</w:fldData>
        </w:fldChar>
      </w:r>
      <w:r w:rsidR="00803CC1">
        <w:rPr>
          <w:rFonts w:eastAsiaTheme="minorEastAsia"/>
        </w:rPr>
        <w:instrText xml:space="preserve"> ADDIN EN.CITE.DATA </w:instrText>
      </w:r>
      <w:r w:rsidR="00803CC1">
        <w:rPr>
          <w:rFonts w:eastAsiaTheme="minorEastAsia"/>
        </w:rPr>
      </w:r>
      <w:r w:rsidR="00803CC1">
        <w:rPr>
          <w:rFonts w:eastAsiaTheme="minorEastAsia"/>
        </w:rPr>
        <w:fldChar w:fldCharType="end"/>
      </w:r>
      <w:r w:rsidRPr="009F5242">
        <w:rPr>
          <w:rFonts w:eastAsiaTheme="minorEastAsia"/>
        </w:rPr>
      </w:r>
      <w:r w:rsidRPr="009F5242">
        <w:rPr>
          <w:rFonts w:eastAsiaTheme="minorEastAsia"/>
        </w:rPr>
        <w:fldChar w:fldCharType="separate"/>
      </w:r>
      <w:r w:rsidR="00803CC1">
        <w:rPr>
          <w:rFonts w:eastAsiaTheme="minorEastAsia"/>
          <w:noProof/>
        </w:rPr>
        <w:t>(28)</w:t>
      </w:r>
      <w:r w:rsidRPr="009F5242">
        <w:rPr>
          <w:rFonts w:eastAsiaTheme="minorEastAsia"/>
        </w:rPr>
        <w:fldChar w:fldCharType="end"/>
      </w:r>
      <w:r w:rsidRPr="009F5242">
        <w:rPr>
          <w:rFonts w:eastAsiaTheme="minorEastAsia"/>
        </w:rPr>
        <w:t xml:space="preserve">. Despite being small, the underestimation of SE may lead to overestimate the statistical power using the approximation theory. To circumvent this problem, we provide values for </w:t>
      </w:r>
      <m:oMath>
        <m:r>
          <w:rPr>
            <w:rFonts w:ascii="Cambria Math" w:eastAsiaTheme="minorEastAsia" w:hAnsi="Cambria Math"/>
          </w:rPr>
          <m:t>var(</m:t>
        </m:r>
        <m:sSub>
          <m:sSubPr>
            <m:ctrlPr>
              <w:ins w:id="195" w:author="Microsoft Office User" w:date="2020-05-11T16:23:00Z">
                <w:rPr>
                  <w:rFonts w:ascii="Cambria Math" w:eastAsiaTheme="minorEastAsia" w:hAnsi="Cambria Math"/>
                  <w:i/>
                </w:rPr>
              </w:ins>
            </m:ctrlPr>
          </m:sSubPr>
          <m:e>
            <m:r>
              <w:rPr>
                <w:rFonts w:ascii="Cambria Math" w:eastAsiaTheme="minorEastAsia" w:hAnsi="Cambria Math"/>
              </w:rPr>
              <m:t>B</m:t>
            </m:r>
          </m:e>
          <m:sub>
            <m:r>
              <w:rPr>
                <w:rFonts w:ascii="Cambria Math" w:eastAsiaTheme="minorEastAsia" w:hAnsi="Cambria Math"/>
              </w:rPr>
              <m:t>ij</m:t>
            </m:r>
          </m:sub>
        </m:sSub>
        <m:r>
          <w:rPr>
            <w:rFonts w:ascii="Cambria Math" w:eastAsiaTheme="minorEastAsia" w:hAnsi="Cambria Math"/>
          </w:rPr>
          <m:t>)</m:t>
        </m:r>
      </m:oMath>
      <w:r w:rsidRPr="009F5242">
        <w:rPr>
          <w:rFonts w:eastAsiaTheme="minorEastAsia"/>
        </w:rPr>
        <w:t>, derived from our simulation analysis, that result in realistic power calculation using the approximation theory (</w:t>
      </w:r>
      <w:r w:rsidR="003A5A98">
        <w:rPr>
          <w:rFonts w:eastAsiaTheme="minorEastAsia"/>
          <w:b/>
        </w:rPr>
        <w:t>Appendix S</w:t>
      </w:r>
      <w:r w:rsidR="00803CC1">
        <w:rPr>
          <w:rFonts w:eastAsiaTheme="minorEastAsia"/>
          <w:b/>
        </w:rPr>
        <w:t>7</w:t>
      </w:r>
      <w:r w:rsidRPr="009F5242">
        <w:rPr>
          <w:rFonts w:eastAsiaTheme="minorEastAsia"/>
          <w:b/>
        </w:rPr>
        <w:t xml:space="preserve"> Table 1)</w:t>
      </w:r>
      <w:r w:rsidRPr="009F5242">
        <w:rPr>
          <w:rFonts w:eastAsiaTheme="minorEastAsia"/>
        </w:rPr>
        <w:t xml:space="preserve">. The statistical power may be calculated (for a hypothesised variance accounted for: </w:t>
      </w:r>
      <m:oMath>
        <m:sSubSup>
          <m:sSubSupPr>
            <m:ctrlPr>
              <w:ins w:id="196" w:author="Microsoft Office User" w:date="2020-05-11T16:23:00Z">
                <w:rPr>
                  <w:rFonts w:ascii="Cambria Math" w:eastAsiaTheme="minorEastAsia" w:hAnsi="Cambria Math"/>
                  <w:i/>
                </w:rPr>
              </w:ins>
            </m:ctrlPr>
          </m:sSubSupPr>
          <m:e>
            <m:r>
              <w:rPr>
                <w:rFonts w:ascii="Cambria Math" w:eastAsiaTheme="minorEastAsia" w:hAnsi="Cambria Math"/>
              </w:rPr>
              <m:t>σ</m:t>
            </m:r>
          </m:e>
          <m:sub>
            <m:r>
              <w:rPr>
                <w:rFonts w:ascii="Cambria Math" w:eastAsiaTheme="minorEastAsia" w:hAnsi="Cambria Math"/>
              </w:rPr>
              <m:t>B</m:t>
            </m:r>
          </m:sub>
          <m:sup>
            <m:r>
              <w:rPr>
                <w:rFonts w:ascii="Cambria Math" w:eastAsiaTheme="minorEastAsia" w:hAnsi="Cambria Math"/>
              </w:rPr>
              <m:t>2</m:t>
            </m:r>
          </m:sup>
        </m:sSubSup>
      </m:oMath>
      <w:r w:rsidRPr="009F5242">
        <w:rPr>
          <w:rFonts w:eastAsiaTheme="minorEastAsia"/>
        </w:rPr>
        <w:t xml:space="preserve"> and a selected risk </w:t>
      </w:r>
      <w:r w:rsidRPr="009F5242">
        <w:rPr>
          <w:rFonts w:eastAsiaTheme="minorEastAsia"/>
        </w:rPr>
        <w:sym w:font="Symbol" w:char="F061"/>
      </w:r>
      <w:r w:rsidRPr="009F5242">
        <w:rPr>
          <w:rFonts w:eastAsiaTheme="minorEastAsia"/>
        </w:rPr>
        <w:t xml:space="preserve">) from the non-centrality parameter of the chi-square statistic </w:t>
      </w:r>
      <m:oMath>
        <m:r>
          <w:rPr>
            <w:rFonts w:ascii="Cambria Math" w:eastAsiaTheme="minorEastAsia" w:hAnsi="Cambria Math"/>
          </w:rPr>
          <m:t>ncp=</m:t>
        </m:r>
        <m:sSup>
          <m:sSupPr>
            <m:ctrlPr>
              <w:ins w:id="197" w:author="Microsoft Office User" w:date="2020-05-11T16:23:00Z">
                <w:rPr>
                  <w:rFonts w:ascii="Cambria Math" w:eastAsiaTheme="minorEastAsia" w:hAnsi="Cambria Math"/>
                  <w:i/>
                </w:rPr>
              </w:ins>
            </m:ctrlPr>
          </m:sSupPr>
          <m:e>
            <m:d>
              <m:dPr>
                <m:ctrlPr>
                  <w:ins w:id="198" w:author="Microsoft Office User" w:date="2020-05-11T16:23:00Z">
                    <w:rPr>
                      <w:rFonts w:ascii="Cambria Math" w:eastAsiaTheme="minorEastAsia" w:hAnsi="Cambria Math"/>
                      <w:i/>
                    </w:rPr>
                  </w:ins>
                </m:ctrlPr>
              </m:dPr>
              <m:e>
                <m:f>
                  <m:fPr>
                    <m:ctrlPr>
                      <w:ins w:id="199" w:author="Microsoft Office User" w:date="2020-05-11T16:23:00Z">
                        <w:rPr>
                          <w:rFonts w:ascii="Cambria Math" w:eastAsiaTheme="minorEastAsia" w:hAnsi="Cambria Math"/>
                          <w:i/>
                        </w:rPr>
                      </w:ins>
                    </m:ctrlPr>
                  </m:fPr>
                  <m:num>
                    <m:sSubSup>
                      <m:sSubSupPr>
                        <m:ctrlPr>
                          <w:ins w:id="200" w:author="Microsoft Office User" w:date="2020-05-11T16:23:00Z">
                            <w:rPr>
                              <w:rFonts w:ascii="Cambria Math" w:eastAsiaTheme="minorEastAsia" w:hAnsi="Cambria Math"/>
                              <w:i/>
                            </w:rPr>
                          </w:ins>
                        </m:ctrlPr>
                      </m:sSubSupPr>
                      <m:e>
                        <m:r>
                          <w:rPr>
                            <w:rFonts w:ascii="Cambria Math" w:eastAsiaTheme="minorEastAsia" w:hAnsi="Cambria Math"/>
                          </w:rPr>
                          <m:t>σ</m:t>
                        </m:r>
                      </m:e>
                      <m:sub>
                        <m:r>
                          <w:rPr>
                            <w:rFonts w:ascii="Cambria Math" w:eastAsiaTheme="minorEastAsia" w:hAnsi="Cambria Math"/>
                          </w:rPr>
                          <m:t>B</m:t>
                        </m:r>
                      </m:sub>
                      <m:sup>
                        <m:r>
                          <w:rPr>
                            <w:rFonts w:ascii="Cambria Math" w:eastAsiaTheme="minorEastAsia" w:hAnsi="Cambria Math"/>
                          </w:rPr>
                          <m:t>2</m:t>
                        </m:r>
                      </m:sup>
                    </m:sSubSup>
                  </m:num>
                  <m:den>
                    <m:r>
                      <w:rPr>
                        <w:rFonts w:ascii="Cambria Math" w:eastAsiaTheme="minorEastAsia" w:hAnsi="Cambria Math"/>
                      </w:rPr>
                      <m:t>SE</m:t>
                    </m:r>
                  </m:den>
                </m:f>
              </m:e>
            </m:d>
          </m:e>
          <m:sup>
            <m:r>
              <w:rPr>
                <w:rFonts w:ascii="Cambria Math" w:eastAsiaTheme="minorEastAsia" w:hAnsi="Cambria Math"/>
              </w:rPr>
              <m:t>2</m:t>
            </m:r>
          </m:sup>
        </m:sSup>
        <m:r>
          <w:rPr>
            <w:rFonts w:ascii="Cambria Math" w:eastAsiaTheme="minorEastAsia" w:hAnsi="Cambria Math"/>
          </w:rPr>
          <m:t xml:space="preserve">, </m:t>
        </m:r>
      </m:oMath>
      <w:r w:rsidRPr="009F5242">
        <w:rPr>
          <w:rFonts w:eastAsiaTheme="minorEastAsia"/>
        </w:rPr>
        <w:t>using the R formula 1-pchisq(qchisq(1-</w:t>
      </w:r>
      <w:r w:rsidRPr="009F5242">
        <w:rPr>
          <w:rFonts w:eastAsiaTheme="minorEastAsia"/>
        </w:rPr>
        <w:sym w:font="Symbol" w:char="F061"/>
      </w:r>
      <w:r w:rsidRPr="009F5242">
        <w:rPr>
          <w:rFonts w:eastAsiaTheme="minorEastAsia"/>
        </w:rPr>
        <w:t>, df), df, ncp) or the GCTA-GREML online power calculator (</w:t>
      </w:r>
      <w:hyperlink r:id="rId19" w:history="1">
        <w:r w:rsidRPr="009F5242">
          <w:rPr>
            <w:rStyle w:val="Hyperlink"/>
            <w:rFonts w:eastAsiaTheme="minorEastAsia"/>
          </w:rPr>
          <w:t>http://cnsgenomics.com/shiny/gctaPower/)</w:t>
        </w:r>
      </w:hyperlink>
      <w:r w:rsidRPr="009F5242">
        <w:rPr>
          <w:rFonts w:eastAsiaTheme="minorEastAsia"/>
        </w:rPr>
        <w:t>.</w:t>
      </w:r>
    </w:p>
    <w:p w14:paraId="617ECDF1" w14:textId="657DDD4D" w:rsidR="00157CD0" w:rsidRPr="009F5242" w:rsidRDefault="00C4093C" w:rsidP="00157CD0">
      <w:pPr>
        <w:spacing w:line="276" w:lineRule="auto"/>
        <w:rPr>
          <w:rFonts w:eastAsiaTheme="minorEastAsia"/>
        </w:rPr>
        <w:sectPr w:rsidR="00157CD0" w:rsidRPr="009F5242" w:rsidSect="009072C5">
          <w:pgSz w:w="11900" w:h="16840"/>
          <w:pgMar w:top="1440" w:right="1440" w:bottom="1440" w:left="1440" w:header="708" w:footer="708" w:gutter="0"/>
          <w:cols w:space="708"/>
          <w:docGrid w:linePitch="360"/>
        </w:sectPr>
      </w:pPr>
      <w:r w:rsidRPr="009F5242">
        <w:rPr>
          <w:rFonts w:eastAsiaTheme="minorEastAsia"/>
        </w:rPr>
        <w:t xml:space="preserve">Results presented below also highlight the greater power of the brain variance component analyses compared to estimation of SNP heritability, as indicated by the smaller SE of the estimates. For example, in a sample of N=1000, we would have &gt;60% power to detect an effect  </w:t>
      </w:r>
      <m:oMath>
        <m:sSubSup>
          <m:sSubSupPr>
            <m:ctrlPr>
              <w:ins w:id="201" w:author="Microsoft Office User" w:date="2020-05-11T16:23:00Z">
                <w:rPr>
                  <w:rFonts w:ascii="Cambria Math" w:eastAsiaTheme="minorEastAsia" w:hAnsi="Cambria Math"/>
                  <w:i/>
                </w:rPr>
              </w:ins>
            </m:ctrlPr>
          </m:sSubSupPr>
          <m:e>
            <m:r>
              <w:rPr>
                <w:rFonts w:ascii="Cambria Math" w:eastAsiaTheme="minorEastAsia" w:hAnsi="Cambria Math"/>
              </w:rPr>
              <m:t>σ</m:t>
            </m:r>
          </m:e>
          <m:sub>
            <m:r>
              <w:rPr>
                <w:rFonts w:ascii="Cambria Math" w:eastAsiaTheme="minorEastAsia" w:hAnsi="Cambria Math"/>
              </w:rPr>
              <m:t>B</m:t>
            </m:r>
          </m:sub>
          <m:sup>
            <m:r>
              <w:rPr>
                <w:rFonts w:ascii="Cambria Math" w:eastAsiaTheme="minorEastAsia" w:hAnsi="Cambria Math"/>
              </w:rPr>
              <m:t>2</m:t>
            </m:r>
          </m:sup>
        </m:sSubSup>
        <m:r>
          <w:rPr>
            <w:rFonts w:ascii="Cambria Math" w:eastAsiaTheme="minorEastAsia" w:hAnsi="Cambria Math"/>
          </w:rPr>
          <m:t>&gt;0.1</m:t>
        </m:r>
      </m:oMath>
      <w:r w:rsidRPr="009F5242">
        <w:rPr>
          <w:rFonts w:eastAsiaTheme="minorEastAsia"/>
        </w:rPr>
        <w:t xml:space="preserve"> (with </w:t>
      </w:r>
      <w:r w:rsidRPr="009F5242">
        <w:rPr>
          <w:rFonts w:eastAsiaTheme="minorEastAsia"/>
        </w:rPr>
        <w:sym w:font="Symbol" w:char="F061"/>
      </w:r>
      <w:r w:rsidRPr="009F5242">
        <w:rPr>
          <w:rFonts w:eastAsiaTheme="minorEastAsia"/>
        </w:rPr>
        <w:t>=0.05), but only a 5.5% power to detect a SNP heritability greater than 0.1 (</w:t>
      </w:r>
      <w:r w:rsidR="003A5A98">
        <w:rPr>
          <w:rFonts w:eastAsiaTheme="minorEastAsia"/>
          <w:b/>
        </w:rPr>
        <w:t>Appendix S</w:t>
      </w:r>
      <w:r w:rsidR="00803CC1">
        <w:rPr>
          <w:rFonts w:eastAsiaTheme="minorEastAsia"/>
          <w:b/>
        </w:rPr>
        <w:t>7</w:t>
      </w:r>
      <w:r w:rsidRPr="009F5242">
        <w:rPr>
          <w:rFonts w:eastAsiaTheme="minorEastAsia"/>
          <w:b/>
        </w:rPr>
        <w:t xml:space="preserve"> Figure 1 and 2</w:t>
      </w:r>
      <w:r w:rsidRPr="009F5242">
        <w:rPr>
          <w:rFonts w:eastAsiaTheme="minorEastAsia"/>
        </w:rPr>
        <w:t xml:space="preserve">). </w:t>
      </w:r>
    </w:p>
    <w:p w14:paraId="712115F9" w14:textId="1D54D7A9" w:rsidR="00157CD0" w:rsidRPr="009F5242" w:rsidRDefault="00157CD0" w:rsidP="00157CD0">
      <w:pPr>
        <w:rPr>
          <w:rFonts w:eastAsiaTheme="minorEastAsia"/>
        </w:rPr>
      </w:pPr>
    </w:p>
    <w:p w14:paraId="7BC57BB6" w14:textId="77777777" w:rsidR="00C4093C" w:rsidRPr="009F5242" w:rsidRDefault="00C4093C" w:rsidP="00157CD0">
      <w:pPr>
        <w:spacing w:line="276" w:lineRule="auto"/>
      </w:pPr>
    </w:p>
    <w:tbl>
      <w:tblPr>
        <w:tblStyle w:val="TableGrid"/>
        <w:tblW w:w="14205" w:type="dxa"/>
        <w:tblLook w:val="04A0" w:firstRow="1" w:lastRow="0" w:firstColumn="1" w:lastColumn="0" w:noHBand="0" w:noVBand="1"/>
      </w:tblPr>
      <w:tblGrid>
        <w:gridCol w:w="2841"/>
        <w:gridCol w:w="2841"/>
        <w:gridCol w:w="2841"/>
        <w:gridCol w:w="2841"/>
        <w:gridCol w:w="2841"/>
      </w:tblGrid>
      <w:tr w:rsidR="00C4093C" w:rsidRPr="009F5242" w14:paraId="695F268C" w14:textId="77777777" w:rsidTr="009072C5">
        <w:trPr>
          <w:trHeight w:val="393"/>
        </w:trPr>
        <w:tc>
          <w:tcPr>
            <w:tcW w:w="2841" w:type="dxa"/>
          </w:tcPr>
          <w:p w14:paraId="622800C8" w14:textId="77777777" w:rsidR="00C4093C" w:rsidRPr="009F5242" w:rsidRDefault="00C4093C" w:rsidP="00157CD0">
            <w:pPr>
              <w:spacing w:line="276" w:lineRule="auto"/>
              <w:rPr>
                <w:rFonts w:ascii="Times New Roman" w:hAnsi="Times New Roman" w:cs="Times New Roman"/>
              </w:rPr>
            </w:pPr>
          </w:p>
        </w:tc>
        <w:tc>
          <w:tcPr>
            <w:tcW w:w="2841" w:type="dxa"/>
          </w:tcPr>
          <w:p w14:paraId="33B2E8AD" w14:textId="77777777" w:rsidR="00C4093C" w:rsidRPr="009F5242" w:rsidRDefault="00C4093C" w:rsidP="00157CD0">
            <w:pPr>
              <w:spacing w:line="276" w:lineRule="auto"/>
              <w:rPr>
                <w:rFonts w:ascii="Times New Roman" w:hAnsi="Times New Roman" w:cs="Times New Roman"/>
              </w:rPr>
            </w:pPr>
          </w:p>
        </w:tc>
        <w:tc>
          <w:tcPr>
            <w:tcW w:w="2841" w:type="dxa"/>
          </w:tcPr>
          <w:p w14:paraId="7194FD87"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Var(Bij) UKB</w:t>
            </w:r>
          </w:p>
        </w:tc>
        <w:tc>
          <w:tcPr>
            <w:tcW w:w="2841" w:type="dxa"/>
          </w:tcPr>
          <w:p w14:paraId="7BCF0539"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Var(Bij) HCP</w:t>
            </w:r>
          </w:p>
        </w:tc>
        <w:tc>
          <w:tcPr>
            <w:tcW w:w="2841" w:type="dxa"/>
          </w:tcPr>
          <w:p w14:paraId="50084C2C"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Var(Bij) to use in power calculation (corrected based on our simulations)</w:t>
            </w:r>
          </w:p>
        </w:tc>
      </w:tr>
      <w:tr w:rsidR="00C4093C" w:rsidRPr="009F5242" w14:paraId="6B268141" w14:textId="77777777" w:rsidTr="009072C5">
        <w:trPr>
          <w:trHeight w:val="193"/>
        </w:trPr>
        <w:tc>
          <w:tcPr>
            <w:tcW w:w="2841" w:type="dxa"/>
          </w:tcPr>
          <w:p w14:paraId="0256BEA7"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cortical area</w:t>
            </w:r>
          </w:p>
        </w:tc>
        <w:tc>
          <w:tcPr>
            <w:tcW w:w="2841" w:type="dxa"/>
          </w:tcPr>
          <w:p w14:paraId="54DCAE76"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Left</w:t>
            </w:r>
          </w:p>
        </w:tc>
        <w:tc>
          <w:tcPr>
            <w:tcW w:w="2841" w:type="dxa"/>
          </w:tcPr>
          <w:p w14:paraId="311DBBA3"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0.0012</w:t>
            </w:r>
          </w:p>
        </w:tc>
        <w:tc>
          <w:tcPr>
            <w:tcW w:w="2841" w:type="dxa"/>
          </w:tcPr>
          <w:p w14:paraId="5CB433BB"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0.0015</w:t>
            </w:r>
          </w:p>
        </w:tc>
        <w:tc>
          <w:tcPr>
            <w:tcW w:w="2841" w:type="dxa"/>
          </w:tcPr>
          <w:p w14:paraId="08316CC5"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0.00047</w:t>
            </w:r>
          </w:p>
        </w:tc>
      </w:tr>
      <w:tr w:rsidR="00C4093C" w:rsidRPr="009F5242" w14:paraId="593B96DD" w14:textId="77777777" w:rsidTr="009072C5">
        <w:trPr>
          <w:trHeight w:val="193"/>
        </w:trPr>
        <w:tc>
          <w:tcPr>
            <w:tcW w:w="2841" w:type="dxa"/>
          </w:tcPr>
          <w:p w14:paraId="3F398397" w14:textId="77777777" w:rsidR="00C4093C" w:rsidRPr="009F5242" w:rsidRDefault="00C4093C" w:rsidP="00157CD0">
            <w:pPr>
              <w:spacing w:line="276" w:lineRule="auto"/>
              <w:rPr>
                <w:rFonts w:ascii="Times New Roman" w:hAnsi="Times New Roman" w:cs="Times New Roman"/>
              </w:rPr>
            </w:pPr>
          </w:p>
        </w:tc>
        <w:tc>
          <w:tcPr>
            <w:tcW w:w="2841" w:type="dxa"/>
          </w:tcPr>
          <w:p w14:paraId="1C79FDC4"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right</w:t>
            </w:r>
          </w:p>
        </w:tc>
        <w:tc>
          <w:tcPr>
            <w:tcW w:w="2841" w:type="dxa"/>
          </w:tcPr>
          <w:p w14:paraId="0F090DBD"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0.0012</w:t>
            </w:r>
          </w:p>
        </w:tc>
        <w:tc>
          <w:tcPr>
            <w:tcW w:w="2841" w:type="dxa"/>
          </w:tcPr>
          <w:p w14:paraId="6960D4B7"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0.0016</w:t>
            </w:r>
          </w:p>
        </w:tc>
        <w:tc>
          <w:tcPr>
            <w:tcW w:w="2841" w:type="dxa"/>
          </w:tcPr>
          <w:p w14:paraId="42CD4E24"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0.00046</w:t>
            </w:r>
          </w:p>
        </w:tc>
      </w:tr>
      <w:tr w:rsidR="00C4093C" w:rsidRPr="009F5242" w14:paraId="6DD60735" w14:textId="77777777" w:rsidTr="009072C5">
        <w:trPr>
          <w:trHeight w:val="393"/>
        </w:trPr>
        <w:tc>
          <w:tcPr>
            <w:tcW w:w="2841" w:type="dxa"/>
          </w:tcPr>
          <w:p w14:paraId="5E1789AE"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Cortical thickness</w:t>
            </w:r>
          </w:p>
        </w:tc>
        <w:tc>
          <w:tcPr>
            <w:tcW w:w="2841" w:type="dxa"/>
          </w:tcPr>
          <w:p w14:paraId="4809B98B"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Left</w:t>
            </w:r>
          </w:p>
        </w:tc>
        <w:tc>
          <w:tcPr>
            <w:tcW w:w="2841" w:type="dxa"/>
          </w:tcPr>
          <w:p w14:paraId="381FE176"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0.0049</w:t>
            </w:r>
          </w:p>
        </w:tc>
        <w:tc>
          <w:tcPr>
            <w:tcW w:w="2841" w:type="dxa"/>
          </w:tcPr>
          <w:p w14:paraId="3A194F26"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0.0021</w:t>
            </w:r>
          </w:p>
        </w:tc>
        <w:tc>
          <w:tcPr>
            <w:tcW w:w="2841" w:type="dxa"/>
          </w:tcPr>
          <w:p w14:paraId="77FE3221"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0.0017</w:t>
            </w:r>
          </w:p>
        </w:tc>
      </w:tr>
      <w:tr w:rsidR="00C4093C" w:rsidRPr="009F5242" w14:paraId="3E6D880F" w14:textId="77777777" w:rsidTr="009072C5">
        <w:trPr>
          <w:trHeight w:val="193"/>
        </w:trPr>
        <w:tc>
          <w:tcPr>
            <w:tcW w:w="2841" w:type="dxa"/>
          </w:tcPr>
          <w:p w14:paraId="46DF79C2" w14:textId="77777777" w:rsidR="00C4093C" w:rsidRPr="009F5242" w:rsidRDefault="00C4093C" w:rsidP="00157CD0">
            <w:pPr>
              <w:spacing w:line="276" w:lineRule="auto"/>
              <w:rPr>
                <w:rFonts w:ascii="Times New Roman" w:hAnsi="Times New Roman" w:cs="Times New Roman"/>
              </w:rPr>
            </w:pPr>
          </w:p>
        </w:tc>
        <w:tc>
          <w:tcPr>
            <w:tcW w:w="2841" w:type="dxa"/>
          </w:tcPr>
          <w:p w14:paraId="064EEAE9"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Right</w:t>
            </w:r>
          </w:p>
        </w:tc>
        <w:tc>
          <w:tcPr>
            <w:tcW w:w="2841" w:type="dxa"/>
          </w:tcPr>
          <w:p w14:paraId="1C96A18C"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0.0057</w:t>
            </w:r>
          </w:p>
        </w:tc>
        <w:tc>
          <w:tcPr>
            <w:tcW w:w="2841" w:type="dxa"/>
          </w:tcPr>
          <w:p w14:paraId="59C0347A"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0.0024</w:t>
            </w:r>
          </w:p>
        </w:tc>
        <w:tc>
          <w:tcPr>
            <w:tcW w:w="2841" w:type="dxa"/>
          </w:tcPr>
          <w:p w14:paraId="3DAA0423"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0.0017</w:t>
            </w:r>
          </w:p>
        </w:tc>
      </w:tr>
      <w:tr w:rsidR="00C4093C" w:rsidRPr="009F5242" w14:paraId="1BA218D9" w14:textId="77777777" w:rsidTr="009072C5">
        <w:trPr>
          <w:trHeight w:val="393"/>
        </w:trPr>
        <w:tc>
          <w:tcPr>
            <w:tcW w:w="2841" w:type="dxa"/>
          </w:tcPr>
          <w:p w14:paraId="0B097D05"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Subcortical curvature</w:t>
            </w:r>
          </w:p>
        </w:tc>
        <w:tc>
          <w:tcPr>
            <w:tcW w:w="2841" w:type="dxa"/>
          </w:tcPr>
          <w:p w14:paraId="060DECEE"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Left</w:t>
            </w:r>
          </w:p>
        </w:tc>
        <w:tc>
          <w:tcPr>
            <w:tcW w:w="2841" w:type="dxa"/>
          </w:tcPr>
          <w:p w14:paraId="5F471E35"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0.057</w:t>
            </w:r>
          </w:p>
        </w:tc>
        <w:tc>
          <w:tcPr>
            <w:tcW w:w="2841" w:type="dxa"/>
          </w:tcPr>
          <w:p w14:paraId="465EB67D"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0.057</w:t>
            </w:r>
          </w:p>
        </w:tc>
        <w:tc>
          <w:tcPr>
            <w:tcW w:w="2841" w:type="dxa"/>
          </w:tcPr>
          <w:p w14:paraId="3A8BAE14"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0.017</w:t>
            </w:r>
          </w:p>
        </w:tc>
      </w:tr>
      <w:tr w:rsidR="00C4093C" w:rsidRPr="009F5242" w14:paraId="4509D9BE" w14:textId="77777777" w:rsidTr="009072C5">
        <w:trPr>
          <w:trHeight w:val="186"/>
        </w:trPr>
        <w:tc>
          <w:tcPr>
            <w:tcW w:w="2841" w:type="dxa"/>
          </w:tcPr>
          <w:p w14:paraId="349FFFAB" w14:textId="77777777" w:rsidR="00C4093C" w:rsidRPr="009F5242" w:rsidRDefault="00C4093C" w:rsidP="00157CD0">
            <w:pPr>
              <w:spacing w:line="276" w:lineRule="auto"/>
              <w:rPr>
                <w:rFonts w:ascii="Times New Roman" w:hAnsi="Times New Roman" w:cs="Times New Roman"/>
              </w:rPr>
            </w:pPr>
          </w:p>
        </w:tc>
        <w:tc>
          <w:tcPr>
            <w:tcW w:w="2841" w:type="dxa"/>
          </w:tcPr>
          <w:p w14:paraId="79201DDB"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Right</w:t>
            </w:r>
          </w:p>
        </w:tc>
        <w:tc>
          <w:tcPr>
            <w:tcW w:w="2841" w:type="dxa"/>
          </w:tcPr>
          <w:p w14:paraId="6026597C"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0.058</w:t>
            </w:r>
          </w:p>
        </w:tc>
        <w:tc>
          <w:tcPr>
            <w:tcW w:w="2841" w:type="dxa"/>
          </w:tcPr>
          <w:p w14:paraId="3A43DEDC"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0.059</w:t>
            </w:r>
          </w:p>
        </w:tc>
        <w:tc>
          <w:tcPr>
            <w:tcW w:w="2841" w:type="dxa"/>
          </w:tcPr>
          <w:p w14:paraId="58C97E94"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0.017</w:t>
            </w:r>
          </w:p>
        </w:tc>
      </w:tr>
      <w:tr w:rsidR="00C4093C" w:rsidRPr="009F5242" w14:paraId="760B792F" w14:textId="77777777" w:rsidTr="009072C5">
        <w:trPr>
          <w:trHeight w:val="393"/>
        </w:trPr>
        <w:tc>
          <w:tcPr>
            <w:tcW w:w="2841" w:type="dxa"/>
          </w:tcPr>
          <w:p w14:paraId="25F33008"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Subcortical thickness</w:t>
            </w:r>
          </w:p>
        </w:tc>
        <w:tc>
          <w:tcPr>
            <w:tcW w:w="2841" w:type="dxa"/>
          </w:tcPr>
          <w:p w14:paraId="7D866CDB"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Left</w:t>
            </w:r>
          </w:p>
        </w:tc>
        <w:tc>
          <w:tcPr>
            <w:tcW w:w="2841" w:type="dxa"/>
          </w:tcPr>
          <w:p w14:paraId="290B187A"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0.035</w:t>
            </w:r>
          </w:p>
        </w:tc>
        <w:tc>
          <w:tcPr>
            <w:tcW w:w="2841" w:type="dxa"/>
          </w:tcPr>
          <w:p w14:paraId="29B6D12B"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0.036</w:t>
            </w:r>
          </w:p>
        </w:tc>
        <w:tc>
          <w:tcPr>
            <w:tcW w:w="2841" w:type="dxa"/>
          </w:tcPr>
          <w:p w14:paraId="65833815"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0.018</w:t>
            </w:r>
          </w:p>
        </w:tc>
      </w:tr>
      <w:tr w:rsidR="00C4093C" w:rsidRPr="009F5242" w14:paraId="55D1D878" w14:textId="77777777" w:rsidTr="009072C5">
        <w:trPr>
          <w:trHeight w:val="193"/>
        </w:trPr>
        <w:tc>
          <w:tcPr>
            <w:tcW w:w="2841" w:type="dxa"/>
          </w:tcPr>
          <w:p w14:paraId="3134EE12" w14:textId="77777777" w:rsidR="00C4093C" w:rsidRPr="009F5242" w:rsidRDefault="00C4093C" w:rsidP="00157CD0">
            <w:pPr>
              <w:spacing w:line="276" w:lineRule="auto"/>
              <w:rPr>
                <w:rFonts w:ascii="Times New Roman" w:hAnsi="Times New Roman" w:cs="Times New Roman"/>
              </w:rPr>
            </w:pPr>
          </w:p>
        </w:tc>
        <w:tc>
          <w:tcPr>
            <w:tcW w:w="2841" w:type="dxa"/>
          </w:tcPr>
          <w:p w14:paraId="569DF4E4"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right</w:t>
            </w:r>
          </w:p>
        </w:tc>
        <w:tc>
          <w:tcPr>
            <w:tcW w:w="2841" w:type="dxa"/>
          </w:tcPr>
          <w:p w14:paraId="04C8AC31"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0.034</w:t>
            </w:r>
          </w:p>
        </w:tc>
        <w:tc>
          <w:tcPr>
            <w:tcW w:w="2841" w:type="dxa"/>
          </w:tcPr>
          <w:p w14:paraId="218293B8"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0.035</w:t>
            </w:r>
          </w:p>
        </w:tc>
        <w:tc>
          <w:tcPr>
            <w:tcW w:w="2841" w:type="dxa"/>
          </w:tcPr>
          <w:p w14:paraId="2969AB00"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0.020</w:t>
            </w:r>
          </w:p>
        </w:tc>
      </w:tr>
      <w:tr w:rsidR="00C4093C" w:rsidRPr="009F5242" w14:paraId="15374EDF" w14:textId="77777777" w:rsidTr="009072C5">
        <w:trPr>
          <w:trHeight w:val="193"/>
        </w:trPr>
        <w:tc>
          <w:tcPr>
            <w:tcW w:w="2841" w:type="dxa"/>
          </w:tcPr>
          <w:p w14:paraId="6E6A59A5"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All modalities</w:t>
            </w:r>
          </w:p>
        </w:tc>
        <w:tc>
          <w:tcPr>
            <w:tcW w:w="2841" w:type="dxa"/>
          </w:tcPr>
          <w:p w14:paraId="00FDF7EC" w14:textId="77777777" w:rsidR="00C4093C" w:rsidRPr="009F5242" w:rsidRDefault="00C4093C" w:rsidP="00157CD0">
            <w:pPr>
              <w:spacing w:line="276" w:lineRule="auto"/>
              <w:rPr>
                <w:rFonts w:ascii="Times New Roman" w:hAnsi="Times New Roman" w:cs="Times New Roman"/>
              </w:rPr>
            </w:pPr>
          </w:p>
        </w:tc>
        <w:tc>
          <w:tcPr>
            <w:tcW w:w="2841" w:type="dxa"/>
          </w:tcPr>
          <w:p w14:paraId="2A1CB848" w14:textId="77777777" w:rsidR="00C4093C" w:rsidRPr="009F5242" w:rsidRDefault="00C4093C" w:rsidP="00157CD0">
            <w:pPr>
              <w:spacing w:line="276" w:lineRule="auto"/>
              <w:rPr>
                <w:rFonts w:ascii="Times New Roman" w:hAnsi="Times New Roman" w:cs="Times New Roman"/>
              </w:rPr>
            </w:pPr>
            <w:r w:rsidRPr="009F5242">
              <w:rPr>
                <w:rFonts w:ascii="Times New Roman" w:hAnsi="Times New Roman" w:cs="Times New Roman"/>
              </w:rPr>
              <w:t>0.0017</w:t>
            </w:r>
          </w:p>
        </w:tc>
        <w:tc>
          <w:tcPr>
            <w:tcW w:w="2841" w:type="dxa"/>
          </w:tcPr>
          <w:p w14:paraId="2AD667B1" w14:textId="77777777" w:rsidR="00C4093C" w:rsidRPr="009F5242" w:rsidRDefault="00C4093C" w:rsidP="00157CD0">
            <w:pPr>
              <w:keepNext/>
              <w:spacing w:line="276" w:lineRule="auto"/>
              <w:rPr>
                <w:rFonts w:ascii="Times New Roman" w:hAnsi="Times New Roman" w:cs="Times New Roman"/>
              </w:rPr>
            </w:pPr>
            <w:r w:rsidRPr="009F5242">
              <w:rPr>
                <w:rFonts w:ascii="Times New Roman" w:hAnsi="Times New Roman" w:cs="Times New Roman"/>
              </w:rPr>
              <w:t>0.0014</w:t>
            </w:r>
          </w:p>
        </w:tc>
        <w:tc>
          <w:tcPr>
            <w:tcW w:w="2841" w:type="dxa"/>
          </w:tcPr>
          <w:p w14:paraId="7E54C5DB" w14:textId="77777777" w:rsidR="00C4093C" w:rsidRPr="009F5242" w:rsidRDefault="00C4093C" w:rsidP="00157CD0">
            <w:pPr>
              <w:keepNext/>
              <w:spacing w:line="276" w:lineRule="auto"/>
              <w:rPr>
                <w:rFonts w:ascii="Times New Roman" w:hAnsi="Times New Roman" w:cs="Times New Roman"/>
              </w:rPr>
            </w:pPr>
            <w:r w:rsidRPr="009F5242">
              <w:rPr>
                <w:rFonts w:ascii="Times New Roman" w:hAnsi="Times New Roman" w:cs="Times New Roman"/>
              </w:rPr>
              <w:t>0.00096</w:t>
            </w:r>
          </w:p>
        </w:tc>
      </w:tr>
    </w:tbl>
    <w:p w14:paraId="4454CBC8" w14:textId="7B25DFED" w:rsidR="0047111A" w:rsidRPr="009F5242" w:rsidRDefault="003A5A98" w:rsidP="00157CD0">
      <w:pPr>
        <w:pStyle w:val="Caption"/>
        <w:spacing w:line="276" w:lineRule="auto"/>
      </w:pPr>
      <w:r>
        <w:t>Appendix S</w:t>
      </w:r>
      <w:r w:rsidR="0042325D">
        <w:t>7</w:t>
      </w:r>
      <w:r w:rsidR="00C4093C" w:rsidRPr="009F5242">
        <w:t xml:space="preserve"> Table </w:t>
      </w:r>
      <w:fldSimple w:instr=" SEQ S7_Table \* ARABIC ">
        <w:r w:rsidR="00A80CD0">
          <w:rPr>
            <w:noProof/>
          </w:rPr>
          <w:t>1</w:t>
        </w:r>
      </w:fldSimple>
      <w:r w:rsidR="00C4093C" w:rsidRPr="009F5242">
        <w:t xml:space="preserve">: Variance of off-diagonal elements in the UKB and HCP. </w:t>
      </w:r>
    </w:p>
    <w:p w14:paraId="05D976E4" w14:textId="041A8BE1" w:rsidR="00C4093C" w:rsidRPr="009F5242" w:rsidRDefault="00C4093C" w:rsidP="00157CD0">
      <w:pPr>
        <w:pStyle w:val="Caption"/>
        <w:spacing w:line="276" w:lineRule="auto"/>
        <w:rPr>
          <w:b w:val="0"/>
        </w:rPr>
      </w:pPr>
      <w:r w:rsidRPr="009F5242">
        <w:rPr>
          <w:b w:val="0"/>
        </w:rPr>
        <w:t xml:space="preserve">Following our simulation results and to avoid overestimating the statistical power of brain variance-component analysis, we recommend using the values in the right-hand side column in the approximation theory formula (see main test for the formula, or </w:t>
      </w:r>
      <w:hyperlink r:id="rId20" w:history="1">
        <w:r w:rsidRPr="009F5242">
          <w:rPr>
            <w:rStyle w:val="Hyperlink"/>
            <w:b w:val="0"/>
          </w:rPr>
          <w:t>http://cnsgenomics.com/shiny/gctaPower/</w:t>
        </w:r>
      </w:hyperlink>
      <w:r w:rsidRPr="009F5242">
        <w:rPr>
          <w:b w:val="0"/>
        </w:rPr>
        <w:t xml:space="preserve"> for online power calculator).  </w:t>
      </w:r>
    </w:p>
    <w:p w14:paraId="02B2ACF3" w14:textId="77777777" w:rsidR="00C4093C" w:rsidRPr="009F5242" w:rsidRDefault="00C4093C" w:rsidP="00157CD0">
      <w:pPr>
        <w:spacing w:line="276" w:lineRule="auto"/>
        <w:rPr>
          <w:i/>
          <w:iCs/>
          <w:color w:val="1F497D" w:themeColor="text2"/>
          <w:sz w:val="18"/>
          <w:szCs w:val="18"/>
        </w:rPr>
      </w:pPr>
      <w:r w:rsidRPr="009F5242">
        <w:br w:type="page"/>
      </w:r>
    </w:p>
    <w:p w14:paraId="1BA18886" w14:textId="77777777" w:rsidR="00C4093C" w:rsidRPr="009F5242" w:rsidRDefault="00C4093C" w:rsidP="00157CD0">
      <w:pPr>
        <w:pStyle w:val="Caption"/>
        <w:spacing w:line="276" w:lineRule="auto"/>
      </w:pPr>
    </w:p>
    <w:p w14:paraId="1EFF3089" w14:textId="77777777" w:rsidR="00C4093C" w:rsidRPr="009F5242" w:rsidRDefault="00C4093C" w:rsidP="00157CD0">
      <w:pPr>
        <w:spacing w:line="276" w:lineRule="auto"/>
      </w:pPr>
    </w:p>
    <w:p w14:paraId="3EF5B68F" w14:textId="77777777" w:rsidR="00C4093C" w:rsidRPr="009F5242" w:rsidRDefault="00C4093C" w:rsidP="00157CD0">
      <w:pPr>
        <w:keepNext/>
        <w:spacing w:line="276" w:lineRule="auto"/>
      </w:pPr>
      <w:r w:rsidRPr="009F5242">
        <w:rPr>
          <w:noProof/>
          <w:lang w:val="en-GB" w:eastAsia="en-GB"/>
        </w:rPr>
        <w:drawing>
          <wp:inline distT="0" distB="0" distL="0" distR="0" wp14:anchorId="13905873" wp14:editId="239DE95A">
            <wp:extent cx="8866505" cy="4426854"/>
            <wp:effectExtent l="0" t="0" r="0" b="0"/>
            <wp:docPr id="10" name="Picture 10" descr="Supplementary2_Power_withClose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plementary2_Power_withCloseUp.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922609" cy="4454866"/>
                    </a:xfrm>
                    <a:prstGeom prst="rect">
                      <a:avLst/>
                    </a:prstGeom>
                    <a:noFill/>
                    <a:ln>
                      <a:noFill/>
                    </a:ln>
                  </pic:spPr>
                </pic:pic>
              </a:graphicData>
            </a:graphic>
          </wp:inline>
        </w:drawing>
      </w:r>
    </w:p>
    <w:p w14:paraId="73696E07" w14:textId="37A0DBDB" w:rsidR="00C4093C" w:rsidRPr="009F5242" w:rsidRDefault="003A5A98" w:rsidP="00157CD0">
      <w:pPr>
        <w:pStyle w:val="Caption"/>
        <w:spacing w:line="276" w:lineRule="auto"/>
      </w:pPr>
      <w:r>
        <w:t>Appendix S</w:t>
      </w:r>
      <w:r w:rsidR="0042325D">
        <w:t>7</w:t>
      </w:r>
      <w:r w:rsidR="00C4093C" w:rsidRPr="009F5242">
        <w:t xml:space="preserve"> Figure </w:t>
      </w:r>
      <w:fldSimple w:instr=" SEQ S7_Figure \* ARABIC ">
        <w:r w:rsidR="00A80CD0">
          <w:rPr>
            <w:noProof/>
          </w:rPr>
          <w:t>1</w:t>
        </w:r>
      </w:fldSimple>
      <w:r w:rsidR="00C4093C" w:rsidRPr="009F5242">
        <w:t>: Empirical and approximated SE of the variance component estimates using BRM and GRM</w:t>
      </w:r>
      <w:r w:rsidR="00C4093C" w:rsidRPr="009F5242">
        <w:br/>
      </w:r>
      <w:r w:rsidR="00C4093C" w:rsidRPr="009F5242">
        <w:rPr>
          <w:b w:val="0"/>
        </w:rPr>
        <w:t xml:space="preserve">The right panel is a close up of the left one, restricted to sample sizes above 2000 participants. We did not calculate the empirical power for the genetic case has it has already been shown to match the approximated power </w:t>
      </w:r>
      <w:r w:rsidR="00C4093C" w:rsidRPr="009F5242">
        <w:rPr>
          <w:b w:val="0"/>
        </w:rPr>
        <w:fldChar w:fldCharType="begin"/>
      </w:r>
      <w:r w:rsidR="00803CC1">
        <w:rPr>
          <w:b w:val="0"/>
        </w:rPr>
        <w:instrText xml:space="preserve"> ADDIN EN.CITE &lt;EndNote&gt;&lt;Cite&gt;&lt;Author&gt;Visscher&lt;/Author&gt;&lt;Year&gt;2014&lt;/Year&gt;&lt;RecNum&gt;1476&lt;/RecNum&gt;&lt;DisplayText&gt;(25)&lt;/DisplayText&gt;&lt;record&gt;&lt;rec-number&gt;1476&lt;/rec-number&gt;&lt;foreign-keys&gt;&lt;key app="EN" db-id="5af5x0twlz0eeoevdd3p2z08rdr2va5fsstx" timestamp="1517968164"&gt;1476&lt;/key&gt;&lt;/foreign-keys&gt;&lt;ref-type name="Journal Article"&gt;17&lt;/ref-type&gt;&lt;contributors&gt;&lt;authors&gt;&lt;author&gt;Visscher, P. M.&lt;/author&gt;&lt;author&gt;Hemani, G.&lt;/author&gt;&lt;author&gt;Vinkhuyzen, A. A. E.&lt;/author&gt;&lt;author&gt;Chen, G. B.&lt;/author&gt;&lt;author&gt;Lee, S. H.&lt;/author&gt;&lt;author&gt;Wray, N. R.&lt;/author&gt;&lt;author&gt;Goddard, M. E.&lt;/author&gt;&lt;author&gt;Yang, J.&lt;/author&gt;&lt;/authors&gt;&lt;/contributors&gt;&lt;auth-address&gt;Univ Queensland, Queensland Brain Inst, Brisbane, Qld, Australia&amp;#xD;Univ Queensland, Diamantina Inst, Translat Res Inst, Brisbane, Qld, Australia&amp;#xD;Univ Melbourne, Dept Food &amp;amp; Agr Syst, Parkville, Vic 3052, Australia&amp;#xD;Dept Primary Ind, Biosci Res Div, Bundoora, Vic, Australia&lt;/auth-address&gt;&lt;titles&gt;&lt;title&gt;Statistical Power to Detect Genetic (Co)Variance of Complex Traits Using SNP Data in Unrelated Samples&lt;/title&gt;&lt;secondary-title&gt;Plos Genetics&lt;/secondary-title&gt;&lt;alt-title&gt;Plos Genet&lt;/alt-title&gt;&lt;/titles&gt;&lt;alt-periodical&gt;&lt;full-title&gt;PLoS Genet&lt;/full-title&gt;&lt;/alt-periodical&gt;&lt;volume&gt;10&lt;/volume&gt;&lt;number&gt;4&lt;/number&gt;&lt;keywords&gt;&lt;keyword&gt;component linkage analysis&lt;/keyword&gt;&lt;keyword&gt;genome-wide association&lt;/keyword&gt;&lt;keyword&gt;common snps&lt;/keyword&gt;&lt;keyword&gt;correlation coefficient&lt;/keyword&gt;&lt;keyword&gt;maximum-likelihood&lt;/keyword&gt;&lt;keyword&gt;large proportion&lt;/keyword&gt;&lt;keyword&gt;human height&lt;/keyword&gt;&lt;keyword&gt;variance&lt;/keyword&gt;&lt;keyword&gt;heritability&lt;/keyword&gt;&lt;keyword&gt;diseases&lt;/keyword&gt;&lt;/keywords&gt;&lt;dates&gt;&lt;year&gt;2014&lt;/year&gt;&lt;pub-dates&gt;&lt;date&gt;Apr&lt;/date&gt;&lt;/pub-dates&gt;&lt;/dates&gt;&lt;isbn&gt;1553-7404&lt;/isbn&gt;&lt;accession-num&gt;WOS:000335499600029&lt;/accession-num&gt;&lt;urls&gt;&lt;related-urls&gt;&lt;url&gt;&amp;lt;Go to ISI&amp;gt;://WOS:000335499600029&lt;/url&gt;&lt;/related-urls&gt;&lt;/urls&gt;&lt;electronic-resource-num&gt;ARTN e1004269&amp;#xD;10.1371/journal.pgen.1004269&lt;/electronic-resource-num&gt;&lt;language&gt;English&lt;/language&gt;&lt;/record&gt;&lt;/Cite&gt;&lt;/EndNote&gt;</w:instrText>
      </w:r>
      <w:r w:rsidR="00C4093C" w:rsidRPr="009F5242">
        <w:rPr>
          <w:b w:val="0"/>
        </w:rPr>
        <w:fldChar w:fldCharType="separate"/>
      </w:r>
      <w:r w:rsidR="00803CC1">
        <w:rPr>
          <w:b w:val="0"/>
          <w:noProof/>
        </w:rPr>
        <w:t>(25)</w:t>
      </w:r>
      <w:r w:rsidR="00C4093C" w:rsidRPr="009F5242">
        <w:rPr>
          <w:b w:val="0"/>
        </w:rPr>
        <w:fldChar w:fldCharType="end"/>
      </w:r>
      <w:r w:rsidR="00C4093C" w:rsidRPr="009F5242">
        <w:rPr>
          <w:b w:val="0"/>
        </w:rPr>
        <w:t>.</w:t>
      </w:r>
      <w:r w:rsidR="00C4093C" w:rsidRPr="009F5242">
        <w:rPr>
          <w:b w:val="0"/>
        </w:rPr>
        <w:br/>
      </w:r>
    </w:p>
    <w:p w14:paraId="09B31A74" w14:textId="77777777" w:rsidR="00C4093C" w:rsidRPr="009F5242" w:rsidRDefault="00C4093C" w:rsidP="00157CD0">
      <w:pPr>
        <w:keepNext/>
        <w:spacing w:line="276" w:lineRule="auto"/>
      </w:pPr>
      <w:r w:rsidRPr="009F5242">
        <w:rPr>
          <w:noProof/>
          <w:lang w:val="en-GB" w:eastAsia="en-GB"/>
        </w:rPr>
        <w:lastRenderedPageBreak/>
        <w:drawing>
          <wp:inline distT="0" distB="0" distL="0" distR="0" wp14:anchorId="7C0DF6A9" wp14:editId="22C7C2DE">
            <wp:extent cx="7176135" cy="4783736"/>
            <wp:effectExtent l="0" t="0" r="12065" b="0"/>
            <wp:docPr id="11" name="Picture 11" descr="../StatisticalPower_BRM_GRM_VC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isticalPower_BRM_GRM_VC_al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195146" cy="4796409"/>
                    </a:xfrm>
                    <a:prstGeom prst="rect">
                      <a:avLst/>
                    </a:prstGeom>
                    <a:noFill/>
                    <a:ln>
                      <a:noFill/>
                    </a:ln>
                  </pic:spPr>
                </pic:pic>
              </a:graphicData>
            </a:graphic>
          </wp:inline>
        </w:drawing>
      </w:r>
    </w:p>
    <w:p w14:paraId="19F87666" w14:textId="77777777" w:rsidR="008373E8" w:rsidRPr="008373E8" w:rsidRDefault="003A5A98" w:rsidP="00B4696C">
      <w:pPr>
        <w:pStyle w:val="Caption"/>
        <w:spacing w:line="276" w:lineRule="auto"/>
        <w:rPr>
          <w:u w:val="single"/>
        </w:rPr>
        <w:sectPr w:rsidR="008373E8" w:rsidRPr="008373E8" w:rsidSect="00A80CD0">
          <w:pgSz w:w="15840" w:h="12240" w:orient="landscape"/>
          <w:pgMar w:top="1800" w:right="1440" w:bottom="1800" w:left="1440" w:header="720" w:footer="720" w:gutter="0"/>
          <w:cols w:space="720"/>
          <w:docGrid w:linePitch="360"/>
        </w:sectPr>
      </w:pPr>
      <w:r>
        <w:t>Appendix S</w:t>
      </w:r>
      <w:r w:rsidR="0042325D">
        <w:t>7</w:t>
      </w:r>
      <w:r w:rsidR="00C4093C" w:rsidRPr="009F5242">
        <w:t xml:space="preserve"> Figure </w:t>
      </w:r>
      <w:fldSimple w:instr=" SEQ S7_Figure \* ARABIC ">
        <w:r w:rsidR="00A80CD0">
          <w:rPr>
            <w:noProof/>
          </w:rPr>
          <w:t>2</w:t>
        </w:r>
      </w:fldSimple>
      <w:r w:rsidR="00C4093C" w:rsidRPr="009F5242">
        <w:t>: Statistical power of detecting an association R</w:t>
      </w:r>
      <w:r w:rsidR="00C4093C" w:rsidRPr="009F5242">
        <w:rPr>
          <w:vertAlign w:val="superscript"/>
        </w:rPr>
        <w:t>2</w:t>
      </w:r>
      <w:r w:rsidR="00C4093C" w:rsidRPr="009F5242">
        <w:t xml:space="preserve">&gt;5%, with a risk alpha=0.05. </w:t>
      </w:r>
      <w:r w:rsidR="00C4093C" w:rsidRPr="009F5242">
        <w:br/>
      </w:r>
      <w:r w:rsidR="00C4093C" w:rsidRPr="009F5242">
        <w:rPr>
          <w:b w:val="0"/>
        </w:rPr>
        <w:t xml:space="preserve">Power derived from simulation and from the approximation theory are compared. We did not calculate the empirical power for the genetic case has it has already been shown to match the approximated power </w:t>
      </w:r>
      <w:r w:rsidR="00C4093C" w:rsidRPr="009F5242">
        <w:rPr>
          <w:b w:val="0"/>
        </w:rPr>
        <w:fldChar w:fldCharType="begin"/>
      </w:r>
      <w:r w:rsidR="00803CC1">
        <w:rPr>
          <w:b w:val="0"/>
        </w:rPr>
        <w:instrText xml:space="preserve"> ADDIN EN.CITE &lt;EndNote&gt;&lt;Cite&gt;&lt;Author&gt;Visscher&lt;/Author&gt;&lt;Year&gt;2014&lt;/Year&gt;&lt;RecNum&gt;1476&lt;/RecNum&gt;&lt;DisplayText&gt;(25)&lt;/DisplayText&gt;&lt;record&gt;&lt;rec-number&gt;1476&lt;/rec-number&gt;&lt;foreign-keys&gt;&lt;key app="EN" db-id="5af5x0twlz0eeoevdd3p2z08rdr2va5fsstx" timestamp="1517968164"&gt;1476&lt;/key&gt;&lt;/foreign-keys&gt;&lt;ref-type name="Journal Article"&gt;17&lt;/ref-type&gt;&lt;contributors&gt;&lt;authors&gt;&lt;author&gt;Visscher, P. M.&lt;/author&gt;&lt;author&gt;Hemani, G.&lt;/author&gt;&lt;author&gt;Vinkhuyzen, A. A. E.&lt;/author&gt;&lt;author&gt;Chen, G. B.&lt;/author&gt;&lt;author&gt;Lee, S. H.&lt;/author&gt;&lt;author&gt;Wray, N. R.&lt;/author&gt;&lt;author&gt;Goddard, M. E.&lt;/author&gt;&lt;author&gt;Yang, J.&lt;/author&gt;&lt;/authors&gt;&lt;/contributors&gt;&lt;auth-address&gt;Univ Queensland, Queensland Brain Inst, Brisbane, Qld, Australia&amp;#xD;Univ Queensland, Diamantina Inst, Translat Res Inst, Brisbane, Qld, Australia&amp;#xD;Univ Melbourne, Dept Food &amp;amp; Agr Syst, Parkville, Vic 3052, Australia&amp;#xD;Dept Primary Ind, Biosci Res Div, Bundoora, Vic, Australia&lt;/auth-address&gt;&lt;titles&gt;&lt;title&gt;Statistical Power to Detect Genetic (Co)Variance of Complex Traits Using SNP Data in Unrelated Samples&lt;/title&gt;&lt;secondary-title&gt;Plos Genetics&lt;/secondary-title&gt;&lt;alt-title&gt;Plos Genet&lt;/alt-title&gt;&lt;/titles&gt;&lt;alt-periodical&gt;&lt;full-title&gt;PLoS Genet&lt;/full-title&gt;&lt;/alt-periodical&gt;&lt;volume&gt;10&lt;/volume&gt;&lt;number&gt;4&lt;/number&gt;&lt;keywords&gt;&lt;keyword&gt;component linkage analysis&lt;/keyword&gt;&lt;keyword&gt;genome-wide association&lt;/keyword&gt;&lt;keyword&gt;common snps&lt;/keyword&gt;&lt;keyword&gt;correlation coefficient&lt;/keyword&gt;&lt;keyword&gt;maximum-likelihood&lt;/keyword&gt;&lt;keyword&gt;large proportion&lt;/keyword&gt;&lt;keyword&gt;human height&lt;/keyword&gt;&lt;keyword&gt;variance&lt;/keyword&gt;&lt;keyword&gt;heritability&lt;/keyword&gt;&lt;keyword&gt;diseases&lt;/keyword&gt;&lt;/keywords&gt;&lt;dates&gt;&lt;year&gt;2014&lt;/year&gt;&lt;pub-dates&gt;&lt;date&gt;Apr&lt;/date&gt;&lt;/pub-dates&gt;&lt;/dates&gt;&lt;isbn&gt;1553-7404&lt;/isbn&gt;&lt;accession-num&gt;WOS:000335499600029&lt;/accession-num&gt;&lt;urls&gt;&lt;related-urls&gt;&lt;url&gt;&amp;lt;Go to ISI&amp;gt;://WOS:000335499600029&lt;/url&gt;&lt;/related-urls&gt;&lt;/urls&gt;&lt;electronic-resource-num&gt;ARTN e1004269&amp;#xD;10.1371/journal.pgen.1004269&lt;/electronic-resource-num&gt;&lt;language&gt;English&lt;/language&gt;&lt;/record&gt;&lt;/Cite&gt;&lt;/EndNote&gt;</w:instrText>
      </w:r>
      <w:r w:rsidR="00C4093C" w:rsidRPr="009F5242">
        <w:rPr>
          <w:b w:val="0"/>
        </w:rPr>
        <w:fldChar w:fldCharType="separate"/>
      </w:r>
      <w:r w:rsidR="00803CC1">
        <w:rPr>
          <w:b w:val="0"/>
          <w:noProof/>
        </w:rPr>
        <w:t>(25)</w:t>
      </w:r>
      <w:r w:rsidR="00C4093C" w:rsidRPr="009F5242">
        <w:rPr>
          <w:b w:val="0"/>
        </w:rPr>
        <w:fldChar w:fldCharType="end"/>
      </w:r>
      <w:r w:rsidR="00C4093C" w:rsidRPr="009F5242">
        <w:rPr>
          <w:b w:val="0"/>
        </w:rPr>
        <w:t>.</w:t>
      </w:r>
    </w:p>
    <w:p w14:paraId="095F3969" w14:textId="6C6EA24C" w:rsidR="009B1CE1" w:rsidRPr="00C76BD7" w:rsidRDefault="009B1CE1" w:rsidP="00F9598A">
      <w:pPr>
        <w:pStyle w:val="SMHeading"/>
        <w:rPr>
          <w:lang w:eastAsia="en-GB"/>
        </w:rPr>
      </w:pPr>
      <w:bookmarkStart w:id="202" w:name="_Toc39077823"/>
      <w:r w:rsidRPr="00C76BD7">
        <w:rPr>
          <w:lang w:eastAsia="en-GB"/>
        </w:rPr>
        <w:lastRenderedPageBreak/>
        <w:t>Appendix S8: Including</w:t>
      </w:r>
      <w:r w:rsidR="00FB630B" w:rsidRPr="00C76BD7">
        <w:rPr>
          <w:lang w:eastAsia="en-GB"/>
        </w:rPr>
        <w:t xml:space="preserve"> (or not)</w:t>
      </w:r>
      <w:r w:rsidRPr="00C76BD7">
        <w:rPr>
          <w:lang w:eastAsia="en-GB"/>
        </w:rPr>
        <w:t xml:space="preserve"> twins when estimating morphometricity</w:t>
      </w:r>
      <w:bookmarkEnd w:id="202"/>
    </w:p>
    <w:p w14:paraId="4752B4A2" w14:textId="77777777" w:rsidR="00F1658B" w:rsidRDefault="00F1658B" w:rsidP="00B4696C">
      <w:pPr>
        <w:pStyle w:val="Caption"/>
        <w:spacing w:line="276" w:lineRule="auto"/>
        <w:rPr>
          <w:b w:val="0"/>
          <w:lang w:eastAsia="en-GB"/>
        </w:rPr>
      </w:pPr>
    </w:p>
    <w:p w14:paraId="3A3357B5" w14:textId="1A7B03EF" w:rsidR="00D76D8B" w:rsidRDefault="00D76D8B" w:rsidP="00E34E22">
      <w:pPr>
        <w:spacing w:line="276" w:lineRule="auto"/>
        <w:rPr>
          <w:lang w:eastAsia="en-GB"/>
        </w:rPr>
      </w:pPr>
      <w:r>
        <w:rPr>
          <w:lang w:eastAsia="en-GB"/>
        </w:rPr>
        <w:t xml:space="preserve">The HCP comprises many twin pairs (thus, non-independent observations), and we evaluated the impact of their exclusion on the morphometricity estimates. </w:t>
      </w:r>
      <w:r w:rsidR="001959FC">
        <w:rPr>
          <w:lang w:eastAsia="en-GB"/>
        </w:rPr>
        <w:t xml:space="preserve">We found a good agreement of the results with </w:t>
      </w:r>
      <w:r w:rsidR="002943C2">
        <w:rPr>
          <w:lang w:eastAsia="en-GB"/>
        </w:rPr>
        <w:t>and</w:t>
      </w:r>
      <w:r w:rsidR="001959FC">
        <w:rPr>
          <w:lang w:eastAsia="en-GB"/>
        </w:rPr>
        <w:t xml:space="preserve"> without including related individuals, with no evidence of systematic bias, though the limited power </w:t>
      </w:r>
      <w:r w:rsidR="009C0C28">
        <w:rPr>
          <w:lang w:eastAsia="en-GB"/>
        </w:rPr>
        <w:t>(N=4</w:t>
      </w:r>
      <w:r w:rsidR="001959FC">
        <w:rPr>
          <w:lang w:eastAsia="en-GB"/>
        </w:rPr>
        <w:t>4</w:t>
      </w:r>
      <w:r w:rsidR="009C0C28">
        <w:rPr>
          <w:lang w:eastAsia="en-GB"/>
        </w:rPr>
        <w:t>4</w:t>
      </w:r>
      <w:r w:rsidR="001959FC">
        <w:rPr>
          <w:lang w:eastAsia="en-GB"/>
        </w:rPr>
        <w:t>) results in wide SE</w:t>
      </w:r>
      <w:r w:rsidR="008B62D7">
        <w:rPr>
          <w:lang w:eastAsia="en-GB"/>
        </w:rPr>
        <w:t xml:space="preserve"> (~0.20)</w:t>
      </w:r>
      <w:r w:rsidR="00937DCA">
        <w:rPr>
          <w:lang w:eastAsia="en-GB"/>
        </w:rPr>
        <w:t xml:space="preserve"> (</w:t>
      </w:r>
      <w:r w:rsidR="00937DCA" w:rsidRPr="00D358F2">
        <w:rPr>
          <w:b/>
          <w:lang w:eastAsia="en-GB"/>
        </w:rPr>
        <w:t>Appendix S8 Figure1</w:t>
      </w:r>
      <w:r w:rsidR="00937DCA">
        <w:rPr>
          <w:lang w:eastAsia="en-GB"/>
        </w:rPr>
        <w:t>)</w:t>
      </w:r>
      <w:r w:rsidR="001959FC">
        <w:rPr>
          <w:lang w:eastAsia="en-GB"/>
        </w:rPr>
        <w:t xml:space="preserve">. </w:t>
      </w:r>
    </w:p>
    <w:p w14:paraId="2D78108F" w14:textId="053A4E74" w:rsidR="003F0D2F" w:rsidRDefault="006F761A" w:rsidP="00E34E22">
      <w:pPr>
        <w:spacing w:line="276" w:lineRule="auto"/>
        <w:ind w:firstLine="720"/>
        <w:rPr>
          <w:lang w:eastAsia="en-GB"/>
        </w:rPr>
      </w:pPr>
      <w:r>
        <w:rPr>
          <w:lang w:eastAsia="en-GB"/>
        </w:rPr>
        <w:t>The reason why LMM are robust to the presence of related individu</w:t>
      </w:r>
      <w:r w:rsidR="004133D9">
        <w:rPr>
          <w:lang w:eastAsia="en-GB"/>
        </w:rPr>
        <w:t>als may be</w:t>
      </w:r>
      <w:r>
        <w:rPr>
          <w:lang w:eastAsia="en-GB"/>
        </w:rPr>
        <w:t xml:space="preserve"> that they </w:t>
      </w:r>
      <w:r w:rsidR="00065CC5">
        <w:rPr>
          <w:lang w:eastAsia="en-GB"/>
        </w:rPr>
        <w:t>explicitly</w:t>
      </w:r>
      <w:r w:rsidR="00D76D8B">
        <w:rPr>
          <w:lang w:eastAsia="en-GB"/>
        </w:rPr>
        <w:t xml:space="preserve"> </w:t>
      </w:r>
      <w:r>
        <w:rPr>
          <w:lang w:eastAsia="en-GB"/>
        </w:rPr>
        <w:t>model</w:t>
      </w:r>
      <w:r w:rsidR="00D76D8B">
        <w:rPr>
          <w:lang w:eastAsia="en-GB"/>
        </w:rPr>
        <w:t xml:space="preserve"> the grey-matter relatedness in all analyses, which should account for the grey-matter resemblances arising from shared genetics or environment. </w:t>
      </w:r>
      <w:r w:rsidR="004133D9">
        <w:rPr>
          <w:lang w:eastAsia="en-GB"/>
        </w:rPr>
        <w:t>For another confirmation</w:t>
      </w:r>
      <w:r w:rsidR="00065CC5">
        <w:rPr>
          <w:lang w:eastAsia="en-GB"/>
        </w:rPr>
        <w:t>, o</w:t>
      </w:r>
      <w:r w:rsidR="00D76D8B">
        <w:rPr>
          <w:lang w:eastAsia="en-GB"/>
        </w:rPr>
        <w:t xml:space="preserve">ur results on the full HCP sample yielded always similar (e.g. Fluid IQ) or lower (e.g. attention) brain-morphometricity estimates than reported by Sabuncu et al., who selected 1 subject per family </w:t>
      </w:r>
      <w:r w:rsidR="00D76D8B">
        <w:rPr>
          <w:lang w:eastAsia="en-GB"/>
        </w:rPr>
        <w:fldChar w:fldCharType="begin">
          <w:fldData xml:space="preserve">PEVuZE5vdGU+PENpdGU+PEF1dGhvcj5TYWJ1bmN1PC9BdXRob3I+PFllYXI+MjAxNjwvWWVhcj48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=
</w:fldData>
        </w:fldChar>
      </w:r>
      <w:r w:rsidR="00D76D8B">
        <w:rPr>
          <w:lang w:eastAsia="en-GB"/>
        </w:rPr>
        <w:instrText xml:space="preserve"> ADDIN EN.CITE </w:instrText>
      </w:r>
      <w:r w:rsidR="00D76D8B">
        <w:rPr>
          <w:lang w:eastAsia="en-GB"/>
        </w:rPr>
        <w:fldChar w:fldCharType="begin">
          <w:fldData xml:space="preserve">PEVuZE5vdGU+PENpdGU+PEF1dGhvcj5TYWJ1bmN1PC9BdXRob3I+PFllYXI+MjAxNjwvWWVhcj48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=
</w:fldData>
        </w:fldChar>
      </w:r>
      <w:r w:rsidR="00D76D8B">
        <w:rPr>
          <w:lang w:eastAsia="en-GB"/>
        </w:rPr>
        <w:instrText xml:space="preserve"> ADDIN EN.CITE.DATA </w:instrText>
      </w:r>
      <w:r w:rsidR="00D76D8B">
        <w:rPr>
          <w:lang w:eastAsia="en-GB"/>
        </w:rPr>
      </w:r>
      <w:r w:rsidR="00D76D8B">
        <w:rPr>
          <w:lang w:eastAsia="en-GB"/>
        </w:rPr>
        <w:fldChar w:fldCharType="end"/>
      </w:r>
      <w:r w:rsidR="00D76D8B">
        <w:rPr>
          <w:lang w:eastAsia="en-GB"/>
        </w:rPr>
      </w:r>
      <w:r w:rsidR="00D76D8B">
        <w:rPr>
          <w:lang w:eastAsia="en-GB"/>
        </w:rPr>
        <w:fldChar w:fldCharType="separate"/>
      </w:r>
      <w:r w:rsidR="00D76D8B">
        <w:rPr>
          <w:noProof/>
          <w:lang w:eastAsia="en-GB"/>
        </w:rPr>
        <w:t>(29)</w:t>
      </w:r>
      <w:r w:rsidR="00D76D8B">
        <w:rPr>
          <w:lang w:eastAsia="en-GB"/>
        </w:rPr>
        <w:fldChar w:fldCharType="end"/>
      </w:r>
      <w:r w:rsidR="00D76D8B">
        <w:rPr>
          <w:lang w:eastAsia="en-GB"/>
        </w:rPr>
        <w:t xml:space="preserve">. </w:t>
      </w:r>
      <w:r w:rsidR="00657BDC">
        <w:rPr>
          <w:lang w:eastAsia="en-GB"/>
        </w:rPr>
        <w:t xml:space="preserve">To note, </w:t>
      </w:r>
      <w:r w:rsidR="004133D9">
        <w:rPr>
          <w:lang w:eastAsia="en-GB"/>
        </w:rPr>
        <w:t>grey-matter</w:t>
      </w:r>
      <w:r w:rsidR="00657BDC">
        <w:rPr>
          <w:lang w:eastAsia="en-GB"/>
        </w:rPr>
        <w:t xml:space="preserve"> simila</w:t>
      </w:r>
      <w:r w:rsidR="00657BDC" w:rsidRPr="00657BDC">
        <w:rPr>
          <w:lang w:eastAsia="en-GB"/>
        </w:rPr>
        <w:t>rities of twin pairs is not as outlying as their genetic relatedness factor</w:t>
      </w:r>
      <w:r w:rsidR="0068682B">
        <w:rPr>
          <w:lang w:eastAsia="en-GB"/>
        </w:rPr>
        <w:t xml:space="preserve"> </w:t>
      </w:r>
      <w:r w:rsidR="0068682B" w:rsidRPr="00657BDC">
        <w:rPr>
          <w:lang w:eastAsia="en-GB"/>
        </w:rPr>
        <w:t>(compared to the general population)</w:t>
      </w:r>
      <w:r w:rsidR="008917BA">
        <w:rPr>
          <w:lang w:eastAsia="en-GB"/>
        </w:rPr>
        <w:t xml:space="preserve"> (</w:t>
      </w:r>
      <w:r w:rsidR="008917BA" w:rsidRPr="008917BA">
        <w:rPr>
          <w:b/>
          <w:lang w:eastAsia="en-GB"/>
        </w:rPr>
        <w:t>Appendix 4</w:t>
      </w:r>
      <w:r w:rsidR="008917BA">
        <w:rPr>
          <w:lang w:eastAsia="en-GB"/>
        </w:rPr>
        <w:t>)</w:t>
      </w:r>
      <w:r w:rsidR="00657BDC" w:rsidRPr="00657BDC">
        <w:rPr>
          <w:lang w:eastAsia="en-GB"/>
        </w:rPr>
        <w:t>.</w:t>
      </w:r>
    </w:p>
    <w:p w14:paraId="01AA5FEE" w14:textId="77777777" w:rsidR="003F0D2F" w:rsidRDefault="00657BDC" w:rsidP="003F0D2F">
      <w:pPr>
        <w:keepNext/>
        <w:spacing w:line="276" w:lineRule="auto"/>
        <w:ind w:firstLine="720"/>
      </w:pPr>
      <w:r>
        <w:rPr>
          <w:b/>
          <w:lang w:eastAsia="en-GB"/>
        </w:rPr>
        <w:t xml:space="preserve"> </w:t>
      </w:r>
      <w:r w:rsidR="003F0D2F">
        <w:rPr>
          <w:noProof/>
          <w:lang w:val="en-GB" w:eastAsia="en-GB"/>
        </w:rPr>
        <w:drawing>
          <wp:inline distT="0" distB="0" distL="0" distR="0" wp14:anchorId="154AC2D2" wp14:editId="33A07367">
            <wp:extent cx="4026688" cy="4026688"/>
            <wp:effectExtent l="0" t="0" r="12065" b="12065"/>
            <wp:docPr id="7" name="Picture 7" descr="../../../../../29_BRM_BREML/HCP_twins_1perF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9_BRM_BREML/HCP_twins_1perFa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7502" cy="4027502"/>
                    </a:xfrm>
                    <a:prstGeom prst="rect">
                      <a:avLst/>
                    </a:prstGeom>
                    <a:noFill/>
                    <a:ln>
                      <a:noFill/>
                    </a:ln>
                  </pic:spPr>
                </pic:pic>
              </a:graphicData>
            </a:graphic>
          </wp:inline>
        </w:drawing>
      </w:r>
    </w:p>
    <w:p w14:paraId="0982BBBE" w14:textId="4B48420D" w:rsidR="009B1CE1" w:rsidRDefault="003F0D2F" w:rsidP="00D358F2">
      <w:pPr>
        <w:pStyle w:val="Caption"/>
      </w:pPr>
      <w:r>
        <w:t>Appendix S8 Figure1: Morphometricity estimates in the HCP sample obtained using the full sample or a reduced set of unrelated individuals.</w:t>
      </w:r>
    </w:p>
    <w:p w14:paraId="2E1ABAF3" w14:textId="331B7D41" w:rsidR="003F0D2F" w:rsidRPr="00D358F2" w:rsidRDefault="001B31A6" w:rsidP="00D358F2">
      <w:pPr>
        <w:pStyle w:val="Caption"/>
        <w:rPr>
          <w:b w:val="0"/>
        </w:rPr>
      </w:pPr>
      <w:r w:rsidRPr="00D358F2">
        <w:rPr>
          <w:b w:val="0"/>
        </w:rPr>
        <w:t>Only phenotypes with significant morphometricity are included here. Overall</w:t>
      </w:r>
      <w:r w:rsidR="00D358F2">
        <w:rPr>
          <w:b w:val="0"/>
        </w:rPr>
        <w:t xml:space="preserve"> </w:t>
      </w:r>
      <w:r w:rsidRPr="00D358F2">
        <w:rPr>
          <w:b w:val="0"/>
        </w:rPr>
        <w:t xml:space="preserve">correlation between </w:t>
      </w:r>
      <w:r w:rsidR="00D358F2" w:rsidRPr="00D358F2">
        <w:rPr>
          <w:b w:val="0"/>
        </w:rPr>
        <w:t>estimates</w:t>
      </w:r>
      <w:r w:rsidRPr="00D358F2">
        <w:rPr>
          <w:b w:val="0"/>
        </w:rPr>
        <w:t xml:space="preserve"> is 0.8 with no evidence of systematic bias when including all family members.</w:t>
      </w:r>
      <w:r w:rsidR="000118FA" w:rsidRPr="00D358F2">
        <w:rPr>
          <w:b w:val="0"/>
        </w:rPr>
        <w:t xml:space="preserve"> The largest differences were found for variables with little variation</w:t>
      </w:r>
      <w:r w:rsidR="00565017" w:rsidRPr="00D358F2">
        <w:rPr>
          <w:b w:val="0"/>
        </w:rPr>
        <w:t xml:space="preserve"> (opiates)</w:t>
      </w:r>
      <w:r w:rsidR="000118FA" w:rsidRPr="00D358F2">
        <w:rPr>
          <w:b w:val="0"/>
        </w:rPr>
        <w:t xml:space="preserve"> or non-normally distributed (times used tobacco, ASR score</w:t>
      </w:r>
      <w:r w:rsidR="00565017" w:rsidRPr="00D358F2">
        <w:rPr>
          <w:b w:val="0"/>
        </w:rPr>
        <w:t>, fluid intelligence – total skipped</w:t>
      </w:r>
      <w:r w:rsidR="000118FA" w:rsidRPr="00D358F2">
        <w:rPr>
          <w:b w:val="0"/>
        </w:rPr>
        <w:t>)</w:t>
      </w:r>
      <w:r w:rsidR="00A10289" w:rsidRPr="00D358F2">
        <w:rPr>
          <w:b w:val="0"/>
        </w:rPr>
        <w:t>.</w:t>
      </w:r>
    </w:p>
    <w:p w14:paraId="1D631747" w14:textId="77777777" w:rsidR="00E34E22" w:rsidRDefault="00E34E22" w:rsidP="00E34E22">
      <w:pPr>
        <w:spacing w:line="276" w:lineRule="auto"/>
        <w:rPr>
          <w:b/>
          <w:lang w:eastAsia="en-GB"/>
        </w:rPr>
      </w:pPr>
    </w:p>
    <w:p w14:paraId="1E15B63F" w14:textId="77777777" w:rsidR="003141AE" w:rsidRDefault="003141AE" w:rsidP="00B4696C">
      <w:pPr>
        <w:pStyle w:val="Caption"/>
        <w:spacing w:line="276" w:lineRule="auto"/>
        <w:rPr>
          <w:u w:val="single"/>
        </w:rPr>
      </w:pPr>
    </w:p>
    <w:p w14:paraId="0257610A" w14:textId="307388B5" w:rsidR="008373E8" w:rsidRPr="00C76BD7" w:rsidRDefault="009B1CE1" w:rsidP="00F9598A">
      <w:pPr>
        <w:pStyle w:val="SMHeading"/>
      </w:pPr>
      <w:bookmarkStart w:id="203" w:name="_Toc39077824"/>
      <w:r w:rsidRPr="00C76BD7">
        <w:lastRenderedPageBreak/>
        <w:t>Appendix S9</w:t>
      </w:r>
      <w:r w:rsidR="008373E8" w:rsidRPr="00C76BD7">
        <w:t>: In depth results</w:t>
      </w:r>
      <w:r w:rsidR="00415028" w:rsidRPr="00C76BD7">
        <w:t xml:space="preserve"> and discussion</w:t>
      </w:r>
      <w:r w:rsidR="008373E8" w:rsidRPr="00C76BD7">
        <w:t xml:space="preserve"> of the ROI-traits associations using the vertex-wise resolution</w:t>
      </w:r>
      <w:bookmarkEnd w:id="203"/>
    </w:p>
    <w:p w14:paraId="4411E7B1" w14:textId="77777777" w:rsidR="008373E8" w:rsidRDefault="008373E8" w:rsidP="00B4696C">
      <w:pPr>
        <w:pStyle w:val="Caption"/>
        <w:spacing w:line="276" w:lineRule="auto"/>
        <w:rPr>
          <w:u w:val="single"/>
        </w:rPr>
      </w:pPr>
    </w:p>
    <w:p w14:paraId="7DF237A8" w14:textId="77777777" w:rsidR="008373E8" w:rsidRDefault="008373E8" w:rsidP="00D33FFB">
      <w:pPr>
        <w:spacing w:line="276" w:lineRule="auto"/>
        <w:ind w:firstLine="720"/>
      </w:pPr>
      <w:r>
        <w:t>In the UKB, the largest associations were observed between age of the participants and subcortical volumes (R</w:t>
      </w:r>
      <w:r w:rsidRPr="00293A79">
        <w:rPr>
          <w:vertAlign w:val="superscript"/>
        </w:rPr>
        <w:t>2</w:t>
      </w:r>
      <w:r>
        <w:t xml:space="preserve"> ranging between 0.22 and 0.35 for subcortical thickness, 0.20 0.38 for subcortical area), but most cortical regions were also significantly associated with age, albeit to a lesser extent (R</w:t>
      </w:r>
      <w:r w:rsidRPr="00293A79">
        <w:rPr>
          <w:vertAlign w:val="superscript"/>
        </w:rPr>
        <w:t>2</w:t>
      </w:r>
      <w:r>
        <w:t xml:space="preserve"> in the 0.0083-0.15 range for cortical thickness, 0.0048-0.15 range for cortical surface area). Next, significant ROI associations included sex, associated with all subcortical volumes (R</w:t>
      </w:r>
      <w:r w:rsidRPr="00D504A3">
        <w:rPr>
          <w:vertAlign w:val="superscript"/>
        </w:rPr>
        <w:t>2</w:t>
      </w:r>
      <w:r>
        <w:t xml:space="preserve"> in the 0.0049-0.024 range for thickness, 0.0058-0.027 for area) and with many cortical regions (R</w:t>
      </w:r>
      <w:r w:rsidRPr="00293A79">
        <w:rPr>
          <w:vertAlign w:val="superscript"/>
        </w:rPr>
        <w:t>2</w:t>
      </w:r>
      <w:r>
        <w:t xml:space="preserve"> in the 0.0011-0.0076 range for cortical thickness, 0.0019-0.014 for cortical surface area) (</w:t>
      </w:r>
      <w:r>
        <w:rPr>
          <w:b/>
        </w:rPr>
        <w:t>Figure S8</w:t>
      </w:r>
      <w:r w:rsidRPr="003F09B8">
        <w:rPr>
          <w:b/>
        </w:rPr>
        <w:t xml:space="preserve"> </w:t>
      </w:r>
      <w:r w:rsidRPr="009278D1">
        <w:t>and</w:t>
      </w:r>
      <w:r w:rsidRPr="003F09B8">
        <w:rPr>
          <w:b/>
        </w:rPr>
        <w:t xml:space="preserve"> </w:t>
      </w:r>
      <w:r>
        <w:rPr>
          <w:b/>
        </w:rPr>
        <w:t>Dataset S7</w:t>
      </w:r>
      <w:r>
        <w:t>). Maternal smoking around birth was further associated with 28 ROI, mostly located in the occipital and temporal lobes (R</w:t>
      </w:r>
      <w:r w:rsidRPr="00293A79">
        <w:rPr>
          <w:vertAlign w:val="superscript"/>
        </w:rPr>
        <w:t>2</w:t>
      </w:r>
      <w:r>
        <w:t xml:space="preserve"> in the 0.013-0.026 range with cortical thickness, R</w:t>
      </w:r>
      <w:r w:rsidRPr="00293A79">
        <w:rPr>
          <w:vertAlign w:val="superscript"/>
        </w:rPr>
        <w:t>2</w:t>
      </w:r>
      <w:r>
        <w:t xml:space="preserve"> in 0.014-0.071 with cortical surface and R</w:t>
      </w:r>
      <w:r w:rsidRPr="00293A79">
        <w:rPr>
          <w:vertAlign w:val="superscript"/>
        </w:rPr>
        <w:t>2</w:t>
      </w:r>
      <w:r>
        <w:t xml:space="preserve"> in the 0.010-0.039 range with subcortical structure). In addition, we found significant associations between cognition domains and structure of thalamus, putamen, pallidum and hippocampus (R</w:t>
      </w:r>
      <w:r w:rsidRPr="00293A79">
        <w:rPr>
          <w:vertAlign w:val="superscript"/>
        </w:rPr>
        <w:t>2</w:t>
      </w:r>
      <w:r>
        <w:t xml:space="preserve"> in the 0.0043-0.024 range).  Notably, fluid intelligence was associated with all aspects of thalamus anatomy (left and right, thickness and surface area) while the other cognition domains considered were associated with some aspects of thalamus structure. No association between cognition and cortical structure survived multiple testing correction. </w:t>
      </w:r>
    </w:p>
    <w:p w14:paraId="504E1760" w14:textId="77777777" w:rsidR="008373E8" w:rsidRDefault="008373E8" w:rsidP="00D33FFB">
      <w:pPr>
        <w:spacing w:line="276" w:lineRule="auto"/>
        <w:ind w:firstLine="720"/>
      </w:pPr>
      <w:r w:rsidRPr="006907A5">
        <w:t>Diabetes diagnosis correlated with (left) superior frontal surface area (R</w:t>
      </w:r>
      <w:r w:rsidRPr="006907A5">
        <w:rPr>
          <w:vertAlign w:val="superscript"/>
        </w:rPr>
        <w:t>2</w:t>
      </w:r>
      <w:r w:rsidRPr="006907A5">
        <w:t>=0.054), as</w:t>
      </w:r>
      <w:r>
        <w:t xml:space="preserve"> well as with thalamus, putamen, and pallidum thickness (R</w:t>
      </w:r>
      <w:r w:rsidRPr="00293A79">
        <w:rPr>
          <w:vertAlign w:val="superscript"/>
        </w:rPr>
        <w:t>2</w:t>
      </w:r>
      <w:r>
        <w:t xml:space="preserve"> ranging between 0.0067 and 0.015), or thalamus and hippocampus surface (R</w:t>
      </w:r>
      <w:r w:rsidRPr="00293A79">
        <w:rPr>
          <w:vertAlign w:val="superscript"/>
        </w:rPr>
        <w:t>2</w:t>
      </w:r>
      <w:r>
        <w:t xml:space="preserve"> in the 0.0061-0.014 range). Alcohol intake was associated with left thalamus thickness (R</w:t>
      </w:r>
      <w:r w:rsidRPr="00293A79">
        <w:rPr>
          <w:vertAlign w:val="superscript"/>
        </w:rPr>
        <w:t>2</w:t>
      </w:r>
      <w:r>
        <w:t>=0.018) while smoking status and past tobacco use were associated with thalamus, caudate, putamen and pallidum thickness, as well as with thalamus surface area (R</w:t>
      </w:r>
      <w:r w:rsidRPr="00293A79">
        <w:rPr>
          <w:vertAlign w:val="superscript"/>
        </w:rPr>
        <w:t>2</w:t>
      </w:r>
      <w:r>
        <w:t xml:space="preserve"> in the 0.007-0.020 range). Finally, we also observed small associations between cortical or subcortical regions and overall health rating, time spend watching TV, body fat percentage and physiological measurements (</w:t>
      </w:r>
      <w:r w:rsidRPr="001F767E">
        <w:rPr>
          <w:b/>
        </w:rPr>
        <w:t xml:space="preserve">Figure </w:t>
      </w:r>
      <w:r>
        <w:rPr>
          <w:b/>
        </w:rPr>
        <w:t>S8</w:t>
      </w:r>
      <w:r>
        <w:t xml:space="preserve">). </w:t>
      </w:r>
    </w:p>
    <w:p w14:paraId="5EE394B7" w14:textId="44C49BBC" w:rsidR="008373E8" w:rsidRDefault="008373E8" w:rsidP="00D33FFB">
      <w:pPr>
        <w:spacing w:line="276" w:lineRule="auto"/>
        <w:ind w:firstLine="720"/>
      </w:pPr>
      <w:r>
        <w:t>Using the replication UKB sample, we replicated 633 out of the 975 significant ROI-trait associations (p&lt;0.05/975). Most associations were found with age, sex and body size variables, though we also replicated associations between subcortical volumes and hand grip strength or time spent watching TV (</w:t>
      </w:r>
      <w:r w:rsidRPr="00C25FCD">
        <w:rPr>
          <w:b/>
        </w:rPr>
        <w:t>Dataset S</w:t>
      </w:r>
      <w:r w:rsidR="0070167F">
        <w:rPr>
          <w:b/>
        </w:rPr>
        <w:t>9</w:t>
      </w:r>
      <w:r>
        <w:t>). In addition, the magnitude of the associations with age, and body size were greatly similar between discovery and replication analyses (</w:t>
      </w:r>
      <w:r w:rsidR="00245AF4">
        <w:rPr>
          <w:b/>
        </w:rPr>
        <w:t>Appendix S9 Figure1</w:t>
      </w:r>
      <w:r>
        <w:t>). For sex, we observed larger ROI associations in the UKB replication sample (</w:t>
      </w:r>
      <w:r w:rsidR="00D23471">
        <w:rPr>
          <w:b/>
        </w:rPr>
        <w:t>Appendix S9 Figure 1</w:t>
      </w:r>
      <w:r>
        <w:t>), consistent with the larger brain-morphometricity observed in this sample (</w:t>
      </w:r>
      <w:r w:rsidRPr="00CC063A">
        <w:rPr>
          <w:b/>
        </w:rPr>
        <w:t>Figure S</w:t>
      </w:r>
      <w:r>
        <w:rPr>
          <w:b/>
        </w:rPr>
        <w:t>6</w:t>
      </w:r>
      <w:r>
        <w:t xml:space="preserve">). </w:t>
      </w:r>
    </w:p>
    <w:p w14:paraId="5BCD1E53" w14:textId="4D41AA74" w:rsidR="008373E8" w:rsidRDefault="008373E8" w:rsidP="00D33FFB">
      <w:pPr>
        <w:spacing w:line="276" w:lineRule="auto"/>
      </w:pPr>
      <w:r>
        <w:tab/>
        <w:t>In the HCP sample, age was associated with thickness (R</w:t>
      </w:r>
      <w:r w:rsidRPr="000A2BC1">
        <w:rPr>
          <w:vertAlign w:val="superscript"/>
        </w:rPr>
        <w:t>2</w:t>
      </w:r>
      <w:r>
        <w:t xml:space="preserve"> in the 0.020-0.049 range) and surface area (R</w:t>
      </w:r>
      <w:r w:rsidRPr="000A2BC1">
        <w:rPr>
          <w:vertAlign w:val="superscript"/>
        </w:rPr>
        <w:t>2</w:t>
      </w:r>
      <w:r>
        <w:t xml:space="preserve"> ranging between 0.067-0.10) throughout the cortex, as well as with subcortical structure (R</w:t>
      </w:r>
      <w:r w:rsidRPr="000A2BC1">
        <w:rPr>
          <w:vertAlign w:val="superscript"/>
        </w:rPr>
        <w:t>2</w:t>
      </w:r>
      <w:r>
        <w:t xml:space="preserve"> in the 0.016-0.087 range). Sex was associated with cortical thickness of the lateral orbitofrontal cortex (R</w:t>
      </w:r>
      <w:r w:rsidRPr="000A2BC1">
        <w:rPr>
          <w:vertAlign w:val="superscript"/>
        </w:rPr>
        <w:t>2</w:t>
      </w:r>
      <w:r>
        <w:rPr>
          <w:vertAlign w:val="superscript"/>
        </w:rPr>
        <w:t xml:space="preserve"> </w:t>
      </w:r>
      <w:r>
        <w:t>in the 0.059-0.073 range), as well as with subcortical structure (R</w:t>
      </w:r>
      <w:r w:rsidRPr="000A2BC1">
        <w:rPr>
          <w:vertAlign w:val="superscript"/>
        </w:rPr>
        <w:t>2</w:t>
      </w:r>
      <w:r>
        <w:t xml:space="preserve"> in the 0.042-0.19 range). In addition, we found large associations </w:t>
      </w:r>
      <w:r>
        <w:lastRenderedPageBreak/>
        <w:t>between cocaine, opiate or hallucinogens use and surface area of several cortical regions located in the temporal lobe (fusiform, superior temporal, insula), frontal (pars-triangularis, pars-opercularis, caudal-middle frontal), parietal (supramarginal, superior and inferior-parietal, precuneus) or in the cingulate (R</w:t>
      </w:r>
      <w:r w:rsidRPr="000A2BC1">
        <w:rPr>
          <w:vertAlign w:val="superscript"/>
        </w:rPr>
        <w:t>2</w:t>
      </w:r>
      <w:r>
        <w:rPr>
          <w:vertAlign w:val="superscript"/>
        </w:rPr>
        <w:t xml:space="preserve"> </w:t>
      </w:r>
      <w:r>
        <w:t>in the 0.25-1.00 range for cocaine test, R</w:t>
      </w:r>
      <w:r w:rsidRPr="000A2BC1">
        <w:rPr>
          <w:vertAlign w:val="superscript"/>
        </w:rPr>
        <w:t>2</w:t>
      </w:r>
      <w:r>
        <w:t xml:space="preserve"> in the 0.43-0.46 range for opiates, R</w:t>
      </w:r>
      <w:r w:rsidRPr="000A2BC1">
        <w:rPr>
          <w:vertAlign w:val="superscript"/>
        </w:rPr>
        <w:t>2</w:t>
      </w:r>
      <w:r>
        <w:t xml:space="preserve"> in 0.25-0.56 for number of times used hallucinogens). However, the small numbers and possible outliers in the vertex-wise measurements make such associations prone to false positives. Alcohol consumption was also associated with surface are of the frontal cortex (right rostral middle frontal, paracentral and precentral gyri, R</w:t>
      </w:r>
      <w:r w:rsidRPr="000A2BC1">
        <w:rPr>
          <w:vertAlign w:val="superscript"/>
        </w:rPr>
        <w:t>2</w:t>
      </w:r>
      <w:r>
        <w:t xml:space="preserve"> in the 0.28-0.36 range). No other association survived multiple testing correction (</w:t>
      </w:r>
      <w:r w:rsidR="00D23471">
        <w:rPr>
          <w:b/>
        </w:rPr>
        <w:t>Appendix S9 Fig</w:t>
      </w:r>
      <w:r w:rsidR="002A2BAE">
        <w:rPr>
          <w:b/>
        </w:rPr>
        <w:t>ure</w:t>
      </w:r>
      <w:r w:rsidR="00D23471">
        <w:rPr>
          <w:b/>
        </w:rPr>
        <w:t xml:space="preserve">2 </w:t>
      </w:r>
      <w:r>
        <w:rPr>
          <w:b/>
        </w:rPr>
        <w:t>and Dataset S</w:t>
      </w:r>
      <w:r w:rsidR="00442B33">
        <w:rPr>
          <w:b/>
        </w:rPr>
        <w:t>10</w:t>
      </w:r>
      <w:r>
        <w:t xml:space="preserve">). </w:t>
      </w:r>
    </w:p>
    <w:p w14:paraId="67113AEE" w14:textId="5CCC55B6" w:rsidR="008373E8" w:rsidRDefault="008373E8" w:rsidP="00D33FFB">
      <w:pPr>
        <w:spacing w:line="276" w:lineRule="auto"/>
      </w:pPr>
      <w:r>
        <w:tab/>
        <w:t>Body size variables were strongly associated with subcortical structure under the baseline model (R</w:t>
      </w:r>
      <w:r w:rsidRPr="00F72EE4">
        <w:rPr>
          <w:vertAlign w:val="superscript"/>
        </w:rPr>
        <w:t>2</w:t>
      </w:r>
      <w:r>
        <w:t xml:space="preserve"> ranging between 0.010-0.059 for height, R</w:t>
      </w:r>
      <w:r w:rsidRPr="00F72EE4">
        <w:rPr>
          <w:vertAlign w:val="superscript"/>
        </w:rPr>
        <w:t>2</w:t>
      </w:r>
      <w:r>
        <w:t xml:space="preserve"> between 0.048-0.30 for the others) and to a lesser extent with cortical surface area (R</w:t>
      </w:r>
      <w:r w:rsidRPr="00F72EE4">
        <w:rPr>
          <w:vertAlign w:val="superscript"/>
        </w:rPr>
        <w:t>2</w:t>
      </w:r>
      <w:r>
        <w:t xml:space="preserve"> between 0.0078-0.026 for height, R</w:t>
      </w:r>
      <w:r w:rsidRPr="00F72EE4">
        <w:rPr>
          <w:vertAlign w:val="superscript"/>
        </w:rPr>
        <w:t>2</w:t>
      </w:r>
      <w:r>
        <w:t xml:space="preserve"> between 0.0061-0.060 for the others) and cortical thickness (R</w:t>
      </w:r>
      <w:r w:rsidRPr="00F72EE4">
        <w:rPr>
          <w:vertAlign w:val="superscript"/>
        </w:rPr>
        <w:t>2</w:t>
      </w:r>
      <w:r>
        <w:t xml:space="preserve"> in 0.0039 0.016 for height, R</w:t>
      </w:r>
      <w:r w:rsidRPr="00F72EE4">
        <w:rPr>
          <w:vertAlign w:val="superscript"/>
        </w:rPr>
        <w:t>2</w:t>
      </w:r>
      <w:r>
        <w:t xml:space="preserve"> in 0.0017 0.045 for the others).  The associations between grey-matter structure and body size were pervasive (72/164 significant ROIs associations with height, 109 with waist circumference, 105 with BMI) (</w:t>
      </w:r>
      <w:r>
        <w:rPr>
          <w:b/>
        </w:rPr>
        <w:t>Figure S</w:t>
      </w:r>
      <w:r w:rsidR="00C01BBE">
        <w:rPr>
          <w:b/>
        </w:rPr>
        <w:t>9</w:t>
      </w:r>
      <w:r>
        <w:rPr>
          <w:b/>
        </w:rPr>
        <w:t>, Dataset S</w:t>
      </w:r>
      <w:r w:rsidR="004E5E2D">
        <w:rPr>
          <w:b/>
        </w:rPr>
        <w:t>8</w:t>
      </w:r>
      <w:r>
        <w:t>), suggesting that when acting as confounders height, weight or BMI could lead to false positives in many brain regions.</w:t>
      </w:r>
    </w:p>
    <w:p w14:paraId="31D844D4" w14:textId="77777777" w:rsidR="00827FE3" w:rsidRDefault="00827FE3" w:rsidP="00D33FFB">
      <w:pPr>
        <w:spacing w:line="276" w:lineRule="auto"/>
      </w:pPr>
    </w:p>
    <w:p w14:paraId="09C467AB" w14:textId="4EC9B647" w:rsidR="00B03438" w:rsidRPr="00B03438" w:rsidRDefault="00B03438" w:rsidP="00D33FFB">
      <w:pPr>
        <w:spacing w:line="276" w:lineRule="auto"/>
        <w:rPr>
          <w:i/>
        </w:rPr>
      </w:pPr>
      <w:r w:rsidRPr="00B03438">
        <w:rPr>
          <w:i/>
        </w:rPr>
        <w:t>Discussion</w:t>
      </w:r>
    </w:p>
    <w:p w14:paraId="50D5431E" w14:textId="26ED95B8" w:rsidR="00827FE3" w:rsidRPr="00B03438" w:rsidRDefault="00827FE3" w:rsidP="00D33FFB">
      <w:pPr>
        <w:spacing w:line="276" w:lineRule="auto"/>
        <w:rPr>
          <w:lang w:eastAsia="en-GB"/>
        </w:rPr>
      </w:pPr>
      <w:r>
        <w:tab/>
      </w:r>
      <w:r w:rsidRPr="00B03438">
        <w:rPr>
          <w:lang w:eastAsia="en-GB"/>
        </w:rPr>
        <w:t xml:space="preserve">Our results for sex are consistent with results from the UKB first release (N=5,216, using ROI average </w:t>
      </w:r>
      <w:r w:rsidRPr="00B03438">
        <w:rPr>
          <w:lang w:eastAsia="en-GB"/>
        </w:rPr>
        <w:fldChar w:fldCharType="begin">
          <w:fldData xml:space="preserve">PEVuZE5vdGU+PENpdGU+PEF1dGhvcj5SaXRjaGllPC9BdXRob3I+PFllYXI+MjAxODwvWWVhcj48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==
</w:fldData>
        </w:fldChar>
      </w:r>
      <w:r w:rsidR="00D46D01" w:rsidRPr="00B03438">
        <w:rPr>
          <w:lang w:eastAsia="en-GB"/>
        </w:rPr>
        <w:instrText xml:space="preserve"> ADDIN EN.CITE </w:instrText>
      </w:r>
      <w:r w:rsidR="00D46D01" w:rsidRPr="00B03438">
        <w:rPr>
          <w:lang w:eastAsia="en-GB"/>
        </w:rPr>
        <w:fldChar w:fldCharType="begin">
          <w:fldData xml:space="preserve">PEVuZE5vdGU+PENpdGU+PEF1dGhvcj5SaXRjaGllPC9BdXRob3I+PFllYXI+MjAxODwvWWVhcj48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==
</w:fldData>
        </w:fldChar>
      </w:r>
      <w:r w:rsidR="00D46D01" w:rsidRPr="00B03438">
        <w:rPr>
          <w:lang w:eastAsia="en-GB"/>
        </w:rPr>
        <w:instrText xml:space="preserve"> ADDIN EN.CITE.DATA </w:instrText>
      </w:r>
      <w:r w:rsidR="00D46D01" w:rsidRPr="00B03438">
        <w:rPr>
          <w:lang w:eastAsia="en-GB"/>
        </w:rPr>
      </w:r>
      <w:r w:rsidR="00D46D01" w:rsidRPr="00B03438">
        <w:rPr>
          <w:lang w:eastAsia="en-GB"/>
        </w:rPr>
        <w:fldChar w:fldCharType="end"/>
      </w:r>
      <w:r w:rsidRPr="00B03438">
        <w:rPr>
          <w:lang w:eastAsia="en-GB"/>
        </w:rPr>
      </w:r>
      <w:r w:rsidRPr="00B03438">
        <w:rPr>
          <w:lang w:eastAsia="en-GB"/>
        </w:rPr>
        <w:fldChar w:fldCharType="separate"/>
      </w:r>
      <w:r w:rsidR="00D46D01" w:rsidRPr="00B03438">
        <w:rPr>
          <w:noProof/>
          <w:lang w:eastAsia="en-GB"/>
        </w:rPr>
        <w:t>(30)</w:t>
      </w:r>
      <w:r w:rsidRPr="00B03438">
        <w:rPr>
          <w:lang w:eastAsia="en-GB"/>
        </w:rPr>
        <w:fldChar w:fldCharType="end"/>
      </w:r>
      <w:r w:rsidRPr="00B03438">
        <w:rPr>
          <w:lang w:eastAsia="en-GB"/>
        </w:rPr>
        <w:t xml:space="preserve">), while several studies have previously reported associations between BMI and several grey-matter measurements </w:t>
      </w:r>
      <w:r w:rsidRPr="00B03438">
        <w:rPr>
          <w:lang w:eastAsia="en-GB"/>
        </w:rPr>
        <w:fldChar w:fldCharType="begin">
          <w:fldData xml:space="preserve">PEVuZE5vdGU+PENpdGU+PEF1dGhvcj5Db2xlPC9BdXRob3I+PFllYXI+MjAxMzwvWWVhcj48UmVj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</w:fldData>
        </w:fldChar>
      </w:r>
      <w:r w:rsidR="00D46D01" w:rsidRPr="00B03438">
        <w:rPr>
          <w:lang w:eastAsia="en-GB"/>
        </w:rPr>
        <w:instrText xml:space="preserve"> ADDIN EN.CITE </w:instrText>
      </w:r>
      <w:r w:rsidR="00D46D01" w:rsidRPr="00B03438">
        <w:rPr>
          <w:lang w:eastAsia="en-GB"/>
        </w:rPr>
        <w:fldChar w:fldCharType="begin">
          <w:fldData xml:space="preserve">PEVuZE5vdGU+PENpdGU+PEF1dGhvcj5Db2xlPC9BdXRob3I+PFllYXI+MjAxMzwvWWVhcj48UmVj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</w:fldData>
        </w:fldChar>
      </w:r>
      <w:r w:rsidR="00D46D01" w:rsidRPr="00B03438">
        <w:rPr>
          <w:lang w:eastAsia="en-GB"/>
        </w:rPr>
        <w:instrText xml:space="preserve"> ADDIN EN.CITE.DATA </w:instrText>
      </w:r>
      <w:r w:rsidR="00D46D01" w:rsidRPr="00B03438">
        <w:rPr>
          <w:lang w:eastAsia="en-GB"/>
        </w:rPr>
      </w:r>
      <w:r w:rsidR="00D46D01" w:rsidRPr="00B03438">
        <w:rPr>
          <w:lang w:eastAsia="en-GB"/>
        </w:rPr>
        <w:fldChar w:fldCharType="end"/>
      </w:r>
      <w:r w:rsidRPr="00B03438">
        <w:rPr>
          <w:lang w:eastAsia="en-GB"/>
        </w:rPr>
      </w:r>
      <w:r w:rsidRPr="00B03438">
        <w:rPr>
          <w:lang w:eastAsia="en-GB"/>
        </w:rPr>
        <w:fldChar w:fldCharType="separate"/>
      </w:r>
      <w:r w:rsidR="00D46D01" w:rsidRPr="00B03438">
        <w:rPr>
          <w:noProof/>
          <w:lang w:eastAsia="en-GB"/>
        </w:rPr>
        <w:t>(31-36)</w:t>
      </w:r>
      <w:r w:rsidRPr="00B03438">
        <w:rPr>
          <w:lang w:eastAsia="en-GB"/>
        </w:rPr>
        <w:fldChar w:fldCharType="end"/>
      </w:r>
      <w:r w:rsidRPr="00B03438">
        <w:rPr>
          <w:lang w:eastAsia="en-GB"/>
        </w:rPr>
        <w:t>.</w:t>
      </w:r>
    </w:p>
    <w:p w14:paraId="67268213" w14:textId="433823BB" w:rsidR="00D46D01" w:rsidRDefault="00D46D01" w:rsidP="00D46D01">
      <w:pPr>
        <w:spacing w:line="276" w:lineRule="auto"/>
        <w:ind w:firstLine="720"/>
        <w:rPr>
          <w:lang w:eastAsia="en-GB"/>
        </w:rPr>
      </w:pPr>
      <w:r w:rsidRPr="00B03438">
        <w:rPr>
          <w:lang w:eastAsia="en-GB"/>
        </w:rPr>
        <w:t xml:space="preserve">In the UKB, smoking status was associated with thickness and surface of the thalamus (left and right), although we also found associations with the caudate and pallidum. Previous studies have reported association between tobacco usage and volume of left thalamus </w:t>
      </w:r>
      <w:r w:rsidRPr="00B03438">
        <w:rPr>
          <w:lang w:eastAsia="en-GB"/>
        </w:rPr>
        <w:fldChar w:fldCharType="begin">
          <w:fldData xml:space="preserve">PEVuZE5vdGU+PENpdGU+PEF1dGhvcj5IYW5sb248L0F1dGhvcj48WWVhcj4yMDE2PC9ZZWFyPjxS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</w:fldData>
        </w:fldChar>
      </w:r>
      <w:r w:rsidRPr="00B03438">
        <w:rPr>
          <w:lang w:eastAsia="en-GB"/>
        </w:rPr>
        <w:instrText xml:space="preserve"> ADDIN EN.CITE </w:instrText>
      </w:r>
      <w:r w:rsidRPr="00B03438">
        <w:rPr>
          <w:lang w:eastAsia="en-GB"/>
        </w:rPr>
        <w:fldChar w:fldCharType="begin">
          <w:fldData xml:space="preserve">PEVuZE5vdGU+PENpdGU+PEF1dGhvcj5IYW5sb248L0F1dGhvcj48WWVhcj4yMDE2PC9ZZWFyPjxS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</w:fldData>
        </w:fldChar>
      </w:r>
      <w:r w:rsidRPr="00B03438">
        <w:rPr>
          <w:lang w:eastAsia="en-GB"/>
        </w:rPr>
        <w:instrText xml:space="preserve"> ADDIN EN.CITE.DATA </w:instrText>
      </w:r>
      <w:r w:rsidRPr="00B03438">
        <w:rPr>
          <w:lang w:eastAsia="en-GB"/>
        </w:rPr>
      </w:r>
      <w:r w:rsidRPr="00B03438">
        <w:rPr>
          <w:lang w:eastAsia="en-GB"/>
        </w:rPr>
        <w:fldChar w:fldCharType="end"/>
      </w:r>
      <w:r w:rsidRPr="00B03438">
        <w:rPr>
          <w:lang w:eastAsia="en-GB"/>
        </w:rPr>
      </w:r>
      <w:r w:rsidRPr="00B03438">
        <w:rPr>
          <w:lang w:eastAsia="en-GB"/>
        </w:rPr>
        <w:fldChar w:fldCharType="separate"/>
      </w:r>
      <w:r w:rsidRPr="00B03438">
        <w:rPr>
          <w:noProof/>
          <w:lang w:eastAsia="en-GB"/>
        </w:rPr>
        <w:t>(37-39)</w:t>
      </w:r>
      <w:r w:rsidRPr="00B03438">
        <w:rPr>
          <w:lang w:eastAsia="en-GB"/>
        </w:rPr>
        <w:fldChar w:fldCharType="end"/>
      </w:r>
      <w:r w:rsidRPr="00B03438">
        <w:rPr>
          <w:lang w:eastAsia="en-GB"/>
        </w:rPr>
        <w:t xml:space="preserve">, which might be due to faster age related volume loss in smokers </w:t>
      </w:r>
      <w:r w:rsidRPr="00B03438">
        <w:rPr>
          <w:lang w:eastAsia="en-GB"/>
        </w:rPr>
        <w:fldChar w:fldCharType="begin">
          <w:fldData xml:space="preserve">PEVuZE5vdGU+PENpdGU+PEF1dGhvcj5EdXJhenpvPC9BdXRob3I+PFllYXI+MjAxNzwvWWVhcj48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</w:fldData>
        </w:fldChar>
      </w:r>
      <w:r w:rsidRPr="00B03438">
        <w:rPr>
          <w:lang w:eastAsia="en-GB"/>
        </w:rPr>
        <w:instrText xml:space="preserve"> ADDIN EN.CITE </w:instrText>
      </w:r>
      <w:r w:rsidRPr="00B03438">
        <w:rPr>
          <w:lang w:eastAsia="en-GB"/>
        </w:rPr>
        <w:fldChar w:fldCharType="begin">
          <w:fldData xml:space="preserve">PEVuZE5vdGU+PENpdGU+PEF1dGhvcj5EdXJhenpvPC9BdXRob3I+PFllYXI+MjAxNzwvWWVhcj48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</w:fldData>
        </w:fldChar>
      </w:r>
      <w:r w:rsidRPr="00B03438">
        <w:rPr>
          <w:lang w:eastAsia="en-GB"/>
        </w:rPr>
        <w:instrText xml:space="preserve"> ADDIN EN.CITE.DATA </w:instrText>
      </w:r>
      <w:r w:rsidRPr="00B03438">
        <w:rPr>
          <w:lang w:eastAsia="en-GB"/>
        </w:rPr>
      </w:r>
      <w:r w:rsidRPr="00B03438">
        <w:rPr>
          <w:lang w:eastAsia="en-GB"/>
        </w:rPr>
        <w:fldChar w:fldCharType="end"/>
      </w:r>
      <w:r w:rsidRPr="00B03438">
        <w:rPr>
          <w:lang w:eastAsia="en-GB"/>
        </w:rPr>
      </w:r>
      <w:r w:rsidRPr="00B03438">
        <w:rPr>
          <w:lang w:eastAsia="en-GB"/>
        </w:rPr>
        <w:fldChar w:fldCharType="separate"/>
      </w:r>
      <w:r w:rsidRPr="00B03438">
        <w:rPr>
          <w:noProof/>
          <w:lang w:eastAsia="en-GB"/>
        </w:rPr>
        <w:t>(40)</w:t>
      </w:r>
      <w:r w:rsidRPr="00B03438">
        <w:rPr>
          <w:lang w:eastAsia="en-GB"/>
        </w:rPr>
        <w:fldChar w:fldCharType="end"/>
      </w:r>
      <w:r w:rsidRPr="00B03438">
        <w:rPr>
          <w:lang w:eastAsia="en-GB"/>
        </w:rPr>
        <w:t xml:space="preserve">. We did not replicate other cortical or subcortical associations previously reported </w:t>
      </w:r>
      <w:r w:rsidRPr="00B03438">
        <w:rPr>
          <w:lang w:eastAsia="en-GB"/>
        </w:rPr>
        <w:fldChar w:fldCharType="begin">
          <w:fldData xml:space="preserve">PEVuZE5vdGU+PENpdGU+PEF1dGhvcj5Qcm9tLVdvcm1sZXk8L0F1dGhvcj48WWVhcj4yMDE1PC9Z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</w:fldData>
        </w:fldChar>
      </w:r>
      <w:r w:rsidRPr="00B03438">
        <w:rPr>
          <w:lang w:eastAsia="en-GB"/>
        </w:rPr>
        <w:instrText xml:space="preserve"> ADDIN EN.CITE </w:instrText>
      </w:r>
      <w:r w:rsidRPr="00B03438">
        <w:rPr>
          <w:lang w:eastAsia="en-GB"/>
        </w:rPr>
        <w:fldChar w:fldCharType="begin">
          <w:fldData xml:space="preserve">PEVuZE5vdGU+PENpdGU+PEF1dGhvcj5Qcm9tLVdvcm1sZXk8L0F1dGhvcj48WWVhcj4yMDE1PC9Z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</w:fldData>
        </w:fldChar>
      </w:r>
      <w:r w:rsidRPr="00B03438">
        <w:rPr>
          <w:lang w:eastAsia="en-GB"/>
        </w:rPr>
        <w:instrText xml:space="preserve"> ADDIN EN.CITE.DATA </w:instrText>
      </w:r>
      <w:r w:rsidRPr="00B03438">
        <w:rPr>
          <w:lang w:eastAsia="en-GB"/>
        </w:rPr>
      </w:r>
      <w:r w:rsidRPr="00B03438">
        <w:rPr>
          <w:lang w:eastAsia="en-GB"/>
        </w:rPr>
        <w:fldChar w:fldCharType="end"/>
      </w:r>
      <w:r w:rsidRPr="00B03438">
        <w:rPr>
          <w:lang w:eastAsia="en-GB"/>
        </w:rPr>
      </w:r>
      <w:r w:rsidRPr="00B03438">
        <w:rPr>
          <w:lang w:eastAsia="en-GB"/>
        </w:rPr>
        <w:fldChar w:fldCharType="separate"/>
      </w:r>
      <w:r w:rsidRPr="00B03438">
        <w:rPr>
          <w:noProof/>
          <w:lang w:eastAsia="en-GB"/>
        </w:rPr>
        <w:t>(37, 38, 41)</w:t>
      </w:r>
      <w:r w:rsidRPr="00B03438">
        <w:rPr>
          <w:lang w:eastAsia="en-GB"/>
        </w:rPr>
        <w:fldChar w:fldCharType="end"/>
      </w:r>
      <w:r w:rsidRPr="00B03438">
        <w:rPr>
          <w:lang w:eastAsia="en-GB"/>
        </w:rPr>
        <w:t>. Alcohol intake was also associated with left thalamus thickness in the UKB, consistent with the significant grey-matter correlation (</w:t>
      </w:r>
      <w:r w:rsidRPr="00B03438">
        <w:rPr>
          <w:b/>
          <w:lang w:eastAsia="en-GB"/>
        </w:rPr>
        <w:t>Figure 3</w:t>
      </w:r>
      <w:r w:rsidRPr="00B03438">
        <w:rPr>
          <w:lang w:eastAsia="en-GB"/>
        </w:rPr>
        <w:t>) between the two traits. The thalamus has been implicated in alcohol-related neurological complications (e.g. Korsakoff’s syndrome)</w:t>
      </w:r>
      <w:r w:rsidRPr="00B03438">
        <w:rPr>
          <w:lang w:eastAsia="en-GB"/>
        </w:rPr>
        <w:fldChar w:fldCharType="begin">
          <w:fldData xml:space="preserve">PEVuZE5vdGU+PENpdGU+PEF1dGhvcj5QaXRlbDwvQXV0aG9yPjxZZWFyPjIwMTU8L1llYXI+PFJl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==
</w:fldData>
        </w:fldChar>
      </w:r>
      <w:r w:rsidRPr="00B03438">
        <w:rPr>
          <w:lang w:eastAsia="en-GB"/>
        </w:rPr>
        <w:instrText xml:space="preserve"> ADDIN EN.CITE </w:instrText>
      </w:r>
      <w:r w:rsidRPr="00B03438">
        <w:rPr>
          <w:lang w:eastAsia="en-GB"/>
        </w:rPr>
        <w:fldChar w:fldCharType="begin">
          <w:fldData xml:space="preserve">PEVuZE5vdGU+PENpdGU+PEF1dGhvcj5QaXRlbDwvQXV0aG9yPjxZZWFyPjIwMTU8L1llYXI+PFJl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==
</w:fldData>
        </w:fldChar>
      </w:r>
      <w:r w:rsidRPr="00B03438">
        <w:rPr>
          <w:lang w:eastAsia="en-GB"/>
        </w:rPr>
        <w:instrText xml:space="preserve"> ADDIN EN.CITE.DATA </w:instrText>
      </w:r>
      <w:r w:rsidRPr="00B03438">
        <w:rPr>
          <w:lang w:eastAsia="en-GB"/>
        </w:rPr>
      </w:r>
      <w:r w:rsidRPr="00B03438">
        <w:rPr>
          <w:lang w:eastAsia="en-GB"/>
        </w:rPr>
        <w:fldChar w:fldCharType="end"/>
      </w:r>
      <w:r w:rsidRPr="00B03438">
        <w:rPr>
          <w:lang w:eastAsia="en-GB"/>
        </w:rPr>
      </w:r>
      <w:r w:rsidRPr="00B03438">
        <w:rPr>
          <w:lang w:eastAsia="en-GB"/>
        </w:rPr>
        <w:fldChar w:fldCharType="separate"/>
      </w:r>
      <w:r w:rsidRPr="00B03438">
        <w:rPr>
          <w:noProof/>
          <w:lang w:eastAsia="en-GB"/>
        </w:rPr>
        <w:t>(42)</w:t>
      </w:r>
      <w:r w:rsidRPr="00B03438">
        <w:rPr>
          <w:lang w:eastAsia="en-GB"/>
        </w:rPr>
        <w:fldChar w:fldCharType="end"/>
      </w:r>
      <w:r w:rsidRPr="00B03438">
        <w:rPr>
          <w:lang w:eastAsia="en-GB"/>
        </w:rPr>
        <w:t xml:space="preserve"> but may also be associated with regular alcohol usage </w:t>
      </w:r>
      <w:r w:rsidRPr="00B03438">
        <w:rPr>
          <w:lang w:eastAsia="en-GB"/>
        </w:rPr>
        <w:fldChar w:fldCharType="begin">
          <w:fldData xml:space="preserve">PEVuZE5vdGU+PENpdGU+PEF1dGhvcj5QaXRlbDwvQXV0aG9yPjxZZWFyPjIwMTU8L1llYXI+PFJl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</w:fldData>
        </w:fldChar>
      </w:r>
      <w:r w:rsidRPr="00B03438">
        <w:rPr>
          <w:lang w:eastAsia="en-GB"/>
        </w:rPr>
        <w:instrText xml:space="preserve"> ADDIN EN.CITE </w:instrText>
      </w:r>
      <w:r w:rsidRPr="00B03438">
        <w:rPr>
          <w:lang w:eastAsia="en-GB"/>
        </w:rPr>
        <w:fldChar w:fldCharType="begin">
          <w:fldData xml:space="preserve">PEVuZE5vdGU+PENpdGU+PEF1dGhvcj5QaXRlbDwvQXV0aG9yPjxZZWFyPjIwMTU8L1llYXI+PFJl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</w:fldData>
        </w:fldChar>
      </w:r>
      <w:r w:rsidRPr="00B03438">
        <w:rPr>
          <w:lang w:eastAsia="en-GB"/>
        </w:rPr>
        <w:instrText xml:space="preserve"> ADDIN EN.CITE.DATA </w:instrText>
      </w:r>
      <w:r w:rsidRPr="00B03438">
        <w:rPr>
          <w:lang w:eastAsia="en-GB"/>
        </w:rPr>
      </w:r>
      <w:r w:rsidRPr="00B03438">
        <w:rPr>
          <w:lang w:eastAsia="en-GB"/>
        </w:rPr>
        <w:fldChar w:fldCharType="end"/>
      </w:r>
      <w:r w:rsidRPr="00B03438">
        <w:rPr>
          <w:lang w:eastAsia="en-GB"/>
        </w:rPr>
      </w:r>
      <w:r w:rsidRPr="00B03438">
        <w:rPr>
          <w:lang w:eastAsia="en-GB"/>
        </w:rPr>
        <w:fldChar w:fldCharType="separate"/>
      </w:r>
      <w:r w:rsidRPr="00B03438">
        <w:rPr>
          <w:noProof/>
          <w:lang w:eastAsia="en-GB"/>
        </w:rPr>
        <w:t>(42, 43)</w:t>
      </w:r>
      <w:r w:rsidRPr="00B03438">
        <w:rPr>
          <w:lang w:eastAsia="en-GB"/>
        </w:rPr>
        <w:fldChar w:fldCharType="end"/>
      </w:r>
      <w:r w:rsidRPr="00B03438">
        <w:rPr>
          <w:lang w:eastAsia="en-GB"/>
        </w:rPr>
        <w:t xml:space="preserve"> or alcohol use disorder </w:t>
      </w:r>
      <w:r w:rsidRPr="00B03438">
        <w:rPr>
          <w:lang w:eastAsia="en-GB"/>
        </w:rPr>
        <w:fldChar w:fldCharType="begin">
          <w:fldData xml:space="preserve">PEVuZE5vdGU+PENpdGU+PEF1dGhvcj52YW4gSG9sc3Q8L0F1dGhvcj48WWVhcj4yMDEyPC9ZZWFy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</w:fldData>
        </w:fldChar>
      </w:r>
      <w:r w:rsidRPr="00B03438">
        <w:rPr>
          <w:lang w:eastAsia="en-GB"/>
        </w:rPr>
        <w:instrText xml:space="preserve"> ADDIN EN.CITE </w:instrText>
      </w:r>
      <w:r w:rsidRPr="00B03438">
        <w:rPr>
          <w:lang w:eastAsia="en-GB"/>
        </w:rPr>
        <w:fldChar w:fldCharType="begin">
          <w:fldData xml:space="preserve">PEVuZE5vdGU+PENpdGU+PEF1dGhvcj52YW4gSG9sc3Q8L0F1dGhvcj48WWVhcj4yMDEyPC9ZZWFy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</w:fldData>
        </w:fldChar>
      </w:r>
      <w:r w:rsidRPr="00B03438">
        <w:rPr>
          <w:lang w:eastAsia="en-GB"/>
        </w:rPr>
        <w:instrText xml:space="preserve"> ADDIN EN.CITE.DATA </w:instrText>
      </w:r>
      <w:r w:rsidRPr="00B03438">
        <w:rPr>
          <w:lang w:eastAsia="en-GB"/>
        </w:rPr>
      </w:r>
      <w:r w:rsidRPr="00B03438">
        <w:rPr>
          <w:lang w:eastAsia="en-GB"/>
        </w:rPr>
        <w:fldChar w:fldCharType="end"/>
      </w:r>
      <w:r w:rsidRPr="00B03438">
        <w:rPr>
          <w:lang w:eastAsia="en-GB"/>
        </w:rPr>
      </w:r>
      <w:r w:rsidRPr="00B03438">
        <w:rPr>
          <w:lang w:eastAsia="en-GB"/>
        </w:rPr>
        <w:fldChar w:fldCharType="separate"/>
      </w:r>
      <w:r w:rsidRPr="00B03438">
        <w:rPr>
          <w:noProof/>
          <w:lang w:eastAsia="en-GB"/>
        </w:rPr>
        <w:t>(44)</w:t>
      </w:r>
      <w:r w:rsidRPr="00B03438">
        <w:rPr>
          <w:lang w:eastAsia="en-GB"/>
        </w:rPr>
        <w:fldChar w:fldCharType="end"/>
      </w:r>
      <w:r w:rsidRPr="00B03438">
        <w:rPr>
          <w:lang w:eastAsia="en-GB"/>
        </w:rPr>
        <w:t>. Maternal smoking around birth was further associated with the thalamus, putamen, hippocampus and pallidum, as well as temporal and occipital ROIs. In addition, diagnosis of diabetes was associated with area of the left superior-frontal cortex (</w:t>
      </w:r>
      <w:r w:rsidR="00FF1CFE">
        <w:rPr>
          <w:b/>
          <w:lang w:eastAsia="en-GB"/>
        </w:rPr>
        <w:t>Dataset S7</w:t>
      </w:r>
      <w:r w:rsidRPr="00B03438">
        <w:rPr>
          <w:b/>
          <w:lang w:eastAsia="en-GB"/>
        </w:rPr>
        <w:t>, Figure S8</w:t>
      </w:r>
      <w:r w:rsidRPr="00B03438">
        <w:rPr>
          <w:lang w:eastAsia="en-GB"/>
        </w:rPr>
        <w:t xml:space="preserve">). Nervous system complications of diabetes (sometimes labelled diabetic encephalopathy) are widely accepted </w:t>
      </w:r>
      <w:r w:rsidRPr="00B03438">
        <w:rPr>
          <w:lang w:eastAsia="en-GB"/>
        </w:rPr>
        <w:fldChar w:fldCharType="begin"/>
      </w:r>
      <w:r w:rsidRPr="00B03438">
        <w:rPr>
          <w:lang w:eastAsia="en-GB"/>
        </w:rPr>
        <w:instrText xml:space="preserve"> ADDIN EN.CITE &lt;EndNote&gt;&lt;Cite&gt;&lt;Author&gt;Mijnhout&lt;/Author&gt;&lt;Year&gt;2006&lt;/Year&gt;&lt;RecNum&gt;1564&lt;/RecNum&gt;&lt;DisplayText&gt;(45)&lt;/DisplayText&gt;&lt;record&gt;&lt;rec-number&gt;1564&lt;/rec-number&gt;&lt;foreign-keys&gt;&lt;key app="EN" db-id="5af5x0twlz0eeoevdd3p2z08rdr2va5fsstx" timestamp="1534485404"&gt;1564&lt;/key&gt;&lt;/foreign-keys&gt;&lt;ref-type name="Journal Article"&gt;17&lt;/ref-type&gt;&lt;contributors&gt;&lt;authors&gt;&lt;author&gt;Mijnhout, G. S.&lt;/author&gt;&lt;author&gt;Scheltens, P.&lt;/author&gt;&lt;author&gt;Diamant, M.&lt;/author&gt;&lt;author&gt;Biessels, G. J.&lt;/author&gt;&lt;author&gt;Wessels, A. M.&lt;/author&gt;&lt;author&gt;Simsek, S.&lt;/author&gt;&lt;author&gt;Snoek, F. J.&lt;/author&gt;&lt;author&gt;Heine, R. J.&lt;/author&gt;&lt;/authors&gt;&lt;/contributors&gt;&lt;titles&gt;&lt;title&gt;Diabetic encephalopathy: A concept in need of a definition&lt;/title&gt;&lt;secondary-title&gt;Diabetologia&lt;/secondary-title&gt;&lt;/titles&gt;&lt;periodical&gt;&lt;full-title&gt;Diabetologia&lt;/full-title&gt;&lt;/periodical&gt;&lt;pages&gt;1447-8&lt;/pages&gt;&lt;volume&gt;49&lt;/volume&gt;&lt;number&gt;6&lt;/number&gt;&lt;keywords&gt;&lt;keyword&gt;Brain Diseases, Metabolic/classification/*etiology&lt;/keyword&gt;&lt;keyword&gt;Cognition Disorders/etiology&lt;/keyword&gt;&lt;keyword&gt;Diabetes Complications/*physiopathology/psychology&lt;/keyword&gt;&lt;keyword&gt;Diabetic Angiopathies/*physiopathology&lt;/keyword&gt;&lt;keyword&gt;Humans&lt;/keyword&gt;&lt;keyword&gt;Microcirculation/physiology&lt;/keyword&gt;&lt;/keywords&gt;&lt;dates&gt;&lt;year&gt;2006&lt;/year&gt;&lt;pub-dates&gt;&lt;date&gt;Jun&lt;/date&gt;&lt;/pub-dates&gt;&lt;/dates&gt;&lt;isbn&gt;0012-186X (Print)&amp;#xD;0012-186X (Linking)&lt;/isbn&gt;&lt;accession-num&gt;16598451&lt;/accession-num&gt;&lt;urls&gt;&lt;related-urls&gt;&lt;url&gt;https://www.ncbi.nlm.nih.gov/pubmed/16598451&lt;/url&gt;&lt;/related-urls&gt;&lt;/urls&gt;&lt;electronic-resource-num&gt;10.1007/s00125-006-0221-8&lt;/electronic-resource-num&gt;&lt;/record&gt;&lt;/Cite&gt;&lt;/EndNote&gt;</w:instrText>
      </w:r>
      <w:r w:rsidRPr="00B03438">
        <w:rPr>
          <w:lang w:eastAsia="en-GB"/>
        </w:rPr>
        <w:fldChar w:fldCharType="separate"/>
      </w:r>
      <w:r w:rsidRPr="00B03438">
        <w:rPr>
          <w:noProof/>
          <w:lang w:eastAsia="en-GB"/>
        </w:rPr>
        <w:t>(45)</w:t>
      </w:r>
      <w:r w:rsidRPr="00B03438">
        <w:rPr>
          <w:lang w:eastAsia="en-GB"/>
        </w:rPr>
        <w:fldChar w:fldCharType="end"/>
      </w:r>
      <w:r w:rsidRPr="00B03438">
        <w:rPr>
          <w:lang w:eastAsia="en-GB"/>
        </w:rPr>
        <w:t xml:space="preserve"> but little is known about the specific brain regions associated with the condition </w:t>
      </w:r>
      <w:r w:rsidRPr="00B03438">
        <w:rPr>
          <w:lang w:eastAsia="en-GB"/>
        </w:rPr>
        <w:fldChar w:fldCharType="begin"/>
      </w:r>
      <w:r w:rsidRPr="00B03438">
        <w:rPr>
          <w:lang w:eastAsia="en-GB"/>
        </w:rPr>
        <w:instrText xml:space="preserve"> ADDIN EN.CITE &lt;EndNote&gt;&lt;Cite&gt;&lt;Author&gt;Moheet&lt;/Author&gt;&lt;Year&gt;2015&lt;/Year&gt;&lt;RecNum&gt;1563&lt;/RecNum&gt;&lt;DisplayText&gt;(46)&lt;/DisplayText&gt;&lt;record&gt;&lt;rec-number&gt;1563&lt;/rec-number&gt;&lt;foreign-keys&gt;&lt;key app="EN" db-id="5af5x0twlz0eeoevdd3p2z08rdr2va5fsstx" timestamp="1534484101"&gt;1563&lt;/key&gt;&lt;/foreign-keys&gt;&lt;ref-type name="Journal Article"&gt;17&lt;/ref-type&gt;&lt;contributors&gt;&lt;authors&gt;&lt;author&gt;Moheet, A.&lt;/author&gt;&lt;author&gt;Mangia, S.&lt;/author&gt;&lt;author&gt;Seaquist, E. R.&lt;/author&gt;&lt;/authors&gt;&lt;/contributors&gt;&lt;auth-address&gt;Division of Endocrinology and Diabetes, Department of Medicine.&amp;#xD;Center for Magnetic Resonance Research, Department of Radiology, University of Minnesota, Minneapolis, Minnesota.&lt;/auth-address&gt;&lt;titles&gt;&lt;title&gt;Impact of diabetes on cognitive function and brain structure&lt;/title&gt;&lt;secondary-title&gt;Ann N Y Acad Sci&lt;/secondary-title&gt;&lt;/titles&gt;&lt;periodical&gt;&lt;full-title&gt;Ann N Y Acad Sci&lt;/full-title&gt;&lt;/periodical&gt;&lt;pages&gt;60-71&lt;/pages&gt;&lt;volume&gt;1353&lt;/volume&gt;&lt;keywords&gt;&lt;keyword&gt;Brain/*pathology&lt;/keyword&gt;&lt;keyword&gt;*Cognition&lt;/keyword&gt;&lt;keyword&gt;Diabetes Mellitus, Type 1/*pathology/*physiopathology&lt;/keyword&gt;&lt;keyword&gt;Diabetes Mellitus, Type 2/*pathology/*physiopathology&lt;/keyword&gt;&lt;keyword&gt;Humans&lt;/keyword&gt;&lt;keyword&gt;brain&lt;/keyword&gt;&lt;keyword&gt;cognitive dysfunction&lt;/keyword&gt;&lt;keyword&gt;memory&lt;/keyword&gt;&lt;keyword&gt;type 1 diabetes mellitus&lt;/keyword&gt;&lt;keyword&gt;type 2 diabetes mellitus&lt;/keyword&gt;&lt;/keywords&gt;&lt;dates&gt;&lt;year&gt;2015&lt;/year&gt;&lt;pub-dates&gt;&lt;date&gt;Sep&lt;/date&gt;&lt;/pub-dates&gt;&lt;/dates&gt;&lt;isbn&gt;1749-6632 (Electronic)&amp;#xD;0077-8923 (Linking)&lt;/isbn&gt;&lt;accession-num&gt;26132277&lt;/accession-num&gt;&lt;urls&gt;&lt;related-urls&gt;&lt;url&gt;https://www.ncbi.nlm.nih.gov/pubmed/26132277&lt;/url&gt;&lt;/related-urls&gt;&lt;/urls&gt;&lt;custom2&gt;PMC4837888&lt;/custom2&gt;&lt;electronic-resource-num&gt;10.1111/nyas.12807&lt;/electronic-resource-num&gt;&lt;/record&gt;&lt;/Cite&gt;&lt;/EndNote&gt;</w:instrText>
      </w:r>
      <w:r w:rsidRPr="00B03438">
        <w:rPr>
          <w:lang w:eastAsia="en-GB"/>
        </w:rPr>
        <w:fldChar w:fldCharType="separate"/>
      </w:r>
      <w:r w:rsidRPr="00B03438">
        <w:rPr>
          <w:noProof/>
          <w:lang w:eastAsia="en-GB"/>
        </w:rPr>
        <w:t>(46)</w:t>
      </w:r>
      <w:r w:rsidRPr="00B03438">
        <w:rPr>
          <w:lang w:eastAsia="en-GB"/>
        </w:rPr>
        <w:fldChar w:fldCharType="end"/>
      </w:r>
      <w:r w:rsidRPr="00B03438">
        <w:rPr>
          <w:lang w:eastAsia="en-GB"/>
        </w:rPr>
        <w:t>.</w:t>
      </w:r>
    </w:p>
    <w:p w14:paraId="6D3B820E" w14:textId="77777777" w:rsidR="003141AE" w:rsidRPr="009F5242" w:rsidRDefault="003141AE" w:rsidP="003141AE">
      <w:pPr>
        <w:pStyle w:val="SMcaption"/>
      </w:pPr>
      <w:r w:rsidRPr="009F5242">
        <w:rPr>
          <w:noProof/>
          <w:lang w:val="en-GB" w:eastAsia="en-GB"/>
        </w:rPr>
        <w:lastRenderedPageBreak/>
        <w:drawing>
          <wp:inline distT="0" distB="0" distL="0" distR="0" wp14:anchorId="39E69D1F" wp14:editId="049FABA9">
            <wp:extent cx="4895511" cy="7337447"/>
            <wp:effectExtent l="0" t="0" r="6985" b="3175"/>
            <wp:docPr id="22" name="Picture 22" descr="SFig7_ROI_replicationVsDiso_AllVariablesOfInterest_with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ig7_ROI_replicationVsDiso_AllVariablesOfInterest_withLabel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10511" cy="7359929"/>
                    </a:xfrm>
                    <a:prstGeom prst="rect">
                      <a:avLst/>
                    </a:prstGeom>
                    <a:noFill/>
                    <a:ln>
                      <a:noFill/>
                    </a:ln>
                  </pic:spPr>
                </pic:pic>
              </a:graphicData>
            </a:graphic>
          </wp:inline>
        </w:drawing>
      </w:r>
    </w:p>
    <w:p w14:paraId="1EF94F18" w14:textId="466CFA1F" w:rsidR="003141AE" w:rsidRPr="006770DD" w:rsidRDefault="003267C8" w:rsidP="003141AE">
      <w:pPr>
        <w:pStyle w:val="SMcaption"/>
        <w:rPr>
          <w:b/>
          <w:sz w:val="21"/>
        </w:rPr>
      </w:pPr>
      <w:r w:rsidRPr="006770DD">
        <w:rPr>
          <w:b/>
          <w:sz w:val="21"/>
        </w:rPr>
        <w:t>Appendix S9 Figure 1:</w:t>
      </w:r>
      <w:r w:rsidR="003141AE" w:rsidRPr="006770DD">
        <w:rPr>
          <w:b/>
          <w:sz w:val="21"/>
        </w:rPr>
        <w:t xml:space="preserve"> ROI based associations between UKB discovery and replication samples for selected phenotypes.</w:t>
      </w:r>
    </w:p>
    <w:p w14:paraId="09CC5A86" w14:textId="4A70D17F" w:rsidR="003141AE" w:rsidRPr="006770DD" w:rsidRDefault="003141AE" w:rsidP="003141AE">
      <w:pPr>
        <w:pStyle w:val="SMcaption"/>
        <w:rPr>
          <w:sz w:val="21"/>
        </w:rPr>
        <w:sectPr w:rsidR="003141AE" w:rsidRPr="006770DD" w:rsidSect="00A80CD0">
          <w:pgSz w:w="12240" w:h="15840"/>
          <w:pgMar w:top="1134" w:right="1701" w:bottom="1134" w:left="1701" w:header="720" w:footer="720" w:gutter="0"/>
          <w:cols w:space="720"/>
          <w:docGrid w:linePitch="360"/>
        </w:sectPr>
      </w:pPr>
      <w:r w:rsidRPr="006770DD">
        <w:rPr>
          <w:sz w:val="21"/>
        </w:rPr>
        <w:t>Each panel correspond to a single phenotype, and displays the association R2 of this phenotype with each ROI of interest considered. The results found in the replication sample (Y-axis) are plotted as a function of the discovery results (X-axis). The labels indicate which ROI corresponds to which point in the figure. Panel a) Age; b) sex; c) height; d) body fat %; e) BMI; f) weight; g) hip circumference; h) waist circumference</w:t>
      </w:r>
    </w:p>
    <w:p w14:paraId="30E649F8" w14:textId="77777777" w:rsidR="003141AE" w:rsidRPr="009F5242" w:rsidRDefault="003141AE" w:rsidP="003141AE">
      <w:pPr>
        <w:pStyle w:val="SMcaption"/>
      </w:pPr>
      <w:r w:rsidRPr="009F5242">
        <w:rPr>
          <w:noProof/>
          <w:lang w:val="en-GB" w:eastAsia="en-GB"/>
        </w:rPr>
        <w:lastRenderedPageBreak/>
        <w:drawing>
          <wp:inline distT="0" distB="0" distL="0" distR="0" wp14:anchorId="63BEC4EF" wp14:editId="2895FE36">
            <wp:extent cx="8611870" cy="2005965"/>
            <wp:effectExtent l="0" t="0" r="0" b="635"/>
            <wp:docPr id="25" name="Picture 25" descr="SFig7_HCP_ROIbasedMLMs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Fig7_HCP_ROIbasedMLMs_new.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611870" cy="2005965"/>
                    </a:xfrm>
                    <a:prstGeom prst="rect">
                      <a:avLst/>
                    </a:prstGeom>
                    <a:noFill/>
                    <a:ln>
                      <a:noFill/>
                    </a:ln>
                  </pic:spPr>
                </pic:pic>
              </a:graphicData>
            </a:graphic>
          </wp:inline>
        </w:drawing>
      </w:r>
    </w:p>
    <w:p w14:paraId="0DB08A96" w14:textId="350007DD" w:rsidR="003141AE" w:rsidRPr="00F1141F" w:rsidRDefault="006770DD" w:rsidP="003141AE">
      <w:pPr>
        <w:pStyle w:val="SMcaption"/>
        <w:rPr>
          <w:b/>
          <w:sz w:val="22"/>
        </w:rPr>
      </w:pPr>
      <w:r w:rsidRPr="00F1141F">
        <w:rPr>
          <w:b/>
          <w:sz w:val="22"/>
        </w:rPr>
        <w:t>Appendix S9 Figure 2</w:t>
      </w:r>
      <w:r w:rsidR="003141AE" w:rsidRPr="00F1141F">
        <w:rPr>
          <w:b/>
          <w:sz w:val="22"/>
        </w:rPr>
        <w:t xml:space="preserve">: Region </w:t>
      </w:r>
      <w:proofErr w:type="gramStart"/>
      <w:r w:rsidR="003141AE" w:rsidRPr="00F1141F">
        <w:rPr>
          <w:b/>
          <w:sz w:val="22"/>
        </w:rPr>
        <w:t>Of</w:t>
      </w:r>
      <w:proofErr w:type="gramEnd"/>
      <w:r w:rsidR="003141AE" w:rsidRPr="00F1141F">
        <w:rPr>
          <w:b/>
          <w:sz w:val="22"/>
        </w:rPr>
        <w:t xml:space="preserve"> Interest (ROI) based LMMs in the HCP. </w:t>
      </w:r>
    </w:p>
    <w:p w14:paraId="48C147A7" w14:textId="77777777" w:rsidR="003141AE" w:rsidRPr="00F1141F" w:rsidRDefault="003141AE" w:rsidP="003141AE">
      <w:pPr>
        <w:pStyle w:val="SMcaption"/>
        <w:rPr>
          <w:sz w:val="22"/>
        </w:rPr>
      </w:pPr>
      <w:r w:rsidRPr="00F1141F">
        <w:rPr>
          <w:sz w:val="22"/>
        </w:rPr>
        <w:t>Significant association R</w:t>
      </w:r>
      <w:r w:rsidRPr="00F1141F">
        <w:rPr>
          <w:sz w:val="22"/>
          <w:vertAlign w:val="superscript"/>
        </w:rPr>
        <w:t>2</w:t>
      </w:r>
      <w:r w:rsidRPr="00F1141F">
        <w:rPr>
          <w:sz w:val="22"/>
        </w:rPr>
        <w:t xml:space="preserve"> between each UKB phenotype associated with grey-matter shape in Figure 1b and the grey-matter vertices from each of the Desikan atlas ROI.</w:t>
      </w:r>
    </w:p>
    <w:p w14:paraId="70725533" w14:textId="77777777" w:rsidR="003141AE" w:rsidRDefault="003141AE" w:rsidP="00D46D01">
      <w:pPr>
        <w:spacing w:line="276" w:lineRule="auto"/>
        <w:ind w:firstLine="720"/>
      </w:pPr>
    </w:p>
    <w:p w14:paraId="72C7FAE5" w14:textId="6D327726" w:rsidR="00B4696C" w:rsidRPr="009F5242" w:rsidRDefault="00C4093C" w:rsidP="00B4696C">
      <w:pPr>
        <w:pStyle w:val="Caption"/>
        <w:spacing w:line="276" w:lineRule="auto"/>
        <w:sectPr w:rsidR="00B4696C" w:rsidRPr="009F5242" w:rsidSect="003141AE">
          <w:pgSz w:w="15840" w:h="12240" w:orient="landscape"/>
          <w:pgMar w:top="1800" w:right="1440" w:bottom="1800" w:left="1440" w:header="720" w:footer="720" w:gutter="0"/>
          <w:cols w:space="720"/>
          <w:docGrid w:linePitch="360"/>
        </w:sectPr>
      </w:pPr>
      <w:r w:rsidRPr="009F5242">
        <w:rPr>
          <w:b w:val="0"/>
        </w:rPr>
        <w:br/>
      </w:r>
    </w:p>
    <w:p w14:paraId="283427F6" w14:textId="77777777" w:rsidR="0063026E" w:rsidRDefault="00F274F2" w:rsidP="0063026E">
      <w:pPr>
        <w:pStyle w:val="SMText"/>
      </w:pPr>
      <w:bookmarkStart w:id="204" w:name="_Toc39076232"/>
      <w:r w:rsidRPr="009F5242">
        <w:rPr>
          <w:noProof/>
          <w:lang w:val="en-GB" w:eastAsia="en-GB"/>
        </w:rPr>
        <w:lastRenderedPageBreak/>
        <w:drawing>
          <wp:inline distT="0" distB="0" distL="0" distR="0" wp14:anchorId="4C41F8DF" wp14:editId="697206F1">
            <wp:extent cx="3122091" cy="6250940"/>
            <wp:effectExtent l="0" t="0" r="2540" b="0"/>
            <wp:docPr id="12" name="Picture 12" descr="SFig1_fixedEffect_comparisonDiscoRepli_UK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ig1_fixedEffect_comparisonDiscoRepli_UKB.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77339" cy="6361555"/>
                    </a:xfrm>
                    <a:prstGeom prst="rect">
                      <a:avLst/>
                    </a:prstGeom>
                    <a:noFill/>
                    <a:ln>
                      <a:noFill/>
                    </a:ln>
                  </pic:spPr>
                </pic:pic>
              </a:graphicData>
            </a:graphic>
          </wp:inline>
        </w:drawing>
      </w:r>
      <w:bookmarkEnd w:id="204"/>
    </w:p>
    <w:p w14:paraId="4A48793A" w14:textId="07E0BEDF" w:rsidR="00F72BB5" w:rsidRPr="00C83361" w:rsidRDefault="007411A1" w:rsidP="0063026E">
      <w:pPr>
        <w:pStyle w:val="SMHeading"/>
      </w:pPr>
      <w:bookmarkStart w:id="205" w:name="_Toc39077825"/>
      <w:r w:rsidRPr="0063026E">
        <w:t>Fig. S1.</w:t>
      </w:r>
      <w:r w:rsidR="00B42F9C" w:rsidRPr="0063026E">
        <w:t xml:space="preserve"> </w:t>
      </w:r>
      <w:r w:rsidR="00F274F2" w:rsidRPr="0063026E">
        <w:t>Replication R2 (or correlations) are presented as a function of the discovery R2 (or correlation).</w:t>
      </w:r>
      <w:bookmarkEnd w:id="205"/>
      <w:r w:rsidR="00F274F2" w:rsidRPr="00C83361">
        <w:t xml:space="preserve"> </w:t>
      </w:r>
    </w:p>
    <w:p w14:paraId="419317AB" w14:textId="50BFDA9C" w:rsidR="00997C92" w:rsidRPr="009F5242" w:rsidRDefault="00F274F2" w:rsidP="00C83361">
      <w:pPr>
        <w:pStyle w:val="SMcaption"/>
        <w:rPr>
          <w:b/>
          <w:bCs/>
          <w:kern w:val="32"/>
          <w:sz w:val="22"/>
          <w:szCs w:val="22"/>
        </w:rPr>
      </w:pPr>
      <w:r w:rsidRPr="00C83361">
        <w:rPr>
          <w:sz w:val="21"/>
        </w:rPr>
        <w:t>The R2 or correlations correspond to the fixed effect association between a covariate and all other phenotypes (labelled in plots). For example, panel a) shows the association R2 between age and all phenotypes, in the discovery and replication UKB samples. Panel b) shows the same results but using correlation</w:t>
      </w:r>
      <w:r w:rsidR="00CE5FD4" w:rsidRPr="00C83361">
        <w:rPr>
          <w:sz w:val="21"/>
        </w:rPr>
        <w:t>s and not R2 to appreciate the sign</w:t>
      </w:r>
      <w:r w:rsidRPr="00C83361">
        <w:rPr>
          <w:sz w:val="21"/>
        </w:rPr>
        <w:t>. Panels, c) and d) show the R2 and correlations between sex and all other variables. Panel e) presents the R2 between phenotypes and head size (ICV, left and right total thickness and area). Panel f) presents the R2 between phenotypes and body size (height, weight and BMI). As head size or body size are composed of several variables, only the R2 is presented. The correlation between discovery and replication results in shown in each panel as r.</w:t>
      </w:r>
      <w:r w:rsidR="00997C92" w:rsidRPr="009F5242">
        <w:rPr>
          <w:sz w:val="22"/>
          <w:szCs w:val="22"/>
        </w:rPr>
        <w:br w:type="page"/>
      </w:r>
    </w:p>
    <w:p w14:paraId="4012250F" w14:textId="12A40238" w:rsidR="005A4032" w:rsidRPr="009F5242" w:rsidRDefault="00A7707C" w:rsidP="00F263B7">
      <w:pPr>
        <w:rPr>
          <w:b/>
        </w:rPr>
      </w:pPr>
      <w:r w:rsidRPr="009F5242">
        <w:rPr>
          <w:noProof/>
          <w:lang w:val="en-GB" w:eastAsia="en-GB"/>
        </w:rPr>
        <w:lastRenderedPageBreak/>
        <w:drawing>
          <wp:anchor distT="0" distB="0" distL="114300" distR="114300" simplePos="0" relativeHeight="251659264" behindDoc="0" locked="0" layoutInCell="1" allowOverlap="1" wp14:anchorId="6435DA1B" wp14:editId="1B189140">
            <wp:simplePos x="0" y="0"/>
            <wp:positionH relativeFrom="column">
              <wp:posOffset>466090</wp:posOffset>
            </wp:positionH>
            <wp:positionV relativeFrom="paragraph">
              <wp:posOffset>347345</wp:posOffset>
            </wp:positionV>
            <wp:extent cx="3747135" cy="5623560"/>
            <wp:effectExtent l="0" t="0" r="12065" b="0"/>
            <wp:wrapTopAndBottom/>
            <wp:docPr id="13" name="Picture 13" descr="/Users/b.couvy-duchesne/Documents/MyDocuments/31_ImageProcessing/manuscript/NN_format/NewPlots/NatureCom_submission/SFig1_UKB_HCP_positiv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couvy-duchesne/Documents/MyDocuments/31_ImageProcessing/manuscript/NN_format/NewPlots/NatureCom_submission/SFig1_UKB_HCP_positiveContro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47135" cy="5623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143F6" w14:textId="320C0837" w:rsidR="00C02E36" w:rsidRDefault="00112C5B" w:rsidP="00C02E36">
      <w:pPr>
        <w:pStyle w:val="SMHeading"/>
      </w:pPr>
      <w:bookmarkStart w:id="206" w:name="_Toc39077826"/>
      <w:r w:rsidRPr="009F5242">
        <w:t>Fig. S2</w:t>
      </w:r>
      <w:r w:rsidR="00B42F9C" w:rsidRPr="009F5242">
        <w:t xml:space="preserve">. </w:t>
      </w:r>
      <w:r w:rsidR="00F263B7" w:rsidRPr="009F5242">
        <w:t>Morphometricity of brain phenotypes – positive controls</w:t>
      </w:r>
      <w:bookmarkEnd w:id="206"/>
    </w:p>
    <w:p w14:paraId="795787AA" w14:textId="33AA7FC8" w:rsidR="00F23278" w:rsidRPr="009F5242" w:rsidRDefault="00F263B7" w:rsidP="00535885">
      <w:pPr>
        <w:pStyle w:val="SMText"/>
        <w:ind w:firstLine="0"/>
        <w:sectPr w:rsidR="00F23278" w:rsidRPr="009F5242" w:rsidSect="00A80CD0">
          <w:pgSz w:w="12240" w:h="15840"/>
          <w:pgMar w:top="1440" w:right="1800" w:bottom="1440" w:left="1800" w:header="720" w:footer="720" w:gutter="0"/>
          <w:cols w:space="720"/>
          <w:docGrid w:linePitch="360"/>
        </w:sectPr>
      </w:pPr>
      <w:r w:rsidRPr="009F5242">
        <w:t xml:space="preserve">As a positive control, we estimated the association between all grey-matter vertices and global measures of brain size, controlling for acquisition age and sex. Results are shown for the UKB discovery sample (top panel) and the HCP sample (bottom). </w:t>
      </w:r>
    </w:p>
    <w:p w14:paraId="201C03E5" w14:textId="2F9D1932" w:rsidR="00F263B7" w:rsidRPr="009F5242" w:rsidRDefault="00F23278" w:rsidP="00F263B7">
      <w:r w:rsidRPr="009F5242">
        <w:rPr>
          <w:noProof/>
          <w:lang w:val="en-GB" w:eastAsia="en-GB"/>
        </w:rPr>
        <w:lastRenderedPageBreak/>
        <w:drawing>
          <wp:inline distT="0" distB="0" distL="0" distR="0" wp14:anchorId="7E040A12" wp14:editId="7264C89C">
            <wp:extent cx="6718935" cy="3656234"/>
            <wp:effectExtent l="0" t="0" r="0" b="1905"/>
            <wp:docPr id="14" name="Picture 14" descr="SFig2_ab_replicationUK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Fig2_ab_replicationUKB.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70441" cy="3684262"/>
                    </a:xfrm>
                    <a:prstGeom prst="rect">
                      <a:avLst/>
                    </a:prstGeom>
                    <a:noFill/>
                    <a:ln>
                      <a:noFill/>
                    </a:ln>
                  </pic:spPr>
                </pic:pic>
              </a:graphicData>
            </a:graphic>
          </wp:inline>
        </w:drawing>
      </w:r>
    </w:p>
    <w:p w14:paraId="6CD739AE" w14:textId="2E89EFF0" w:rsidR="00F23278" w:rsidRPr="009F5242" w:rsidRDefault="00F23278" w:rsidP="00993301">
      <w:pPr>
        <w:pStyle w:val="SMHeading"/>
      </w:pPr>
      <w:bookmarkStart w:id="207" w:name="_Toc39077827"/>
      <w:r w:rsidRPr="009F5242">
        <w:t>Fig. S3:  Morphometricity in the UKB replication sample under baseline covariates.</w:t>
      </w:r>
      <w:bookmarkEnd w:id="207"/>
    </w:p>
    <w:p w14:paraId="6A42DC55" w14:textId="2162A54C" w:rsidR="00F23278" w:rsidRPr="009F5242" w:rsidRDefault="00F23278" w:rsidP="006C3E70">
      <w:pPr>
        <w:pStyle w:val="SMcaption"/>
        <w:sectPr w:rsidR="00F23278" w:rsidRPr="009F5242" w:rsidSect="00A80CD0">
          <w:pgSz w:w="15840" w:h="12240" w:orient="landscape"/>
          <w:pgMar w:top="1800" w:right="1440" w:bottom="1800" w:left="1440" w:header="720" w:footer="720" w:gutter="0"/>
          <w:cols w:space="720"/>
          <w:docGrid w:linePitch="360"/>
        </w:sectPr>
      </w:pPr>
      <w:r w:rsidRPr="009F5242">
        <w:t>Panel a) presents the summary of the replication analysis in the UKB. Only the 58 significant phenotypes from the UKB discovery sample were included in the analysis</w:t>
      </w:r>
      <w:r w:rsidR="00B34404">
        <w:t xml:space="preserve"> and are shown here</w:t>
      </w:r>
      <w:r w:rsidRPr="009F5242">
        <w:t>. Black bars correspond to 95% confidence intervals. Phenotypes showing significant morphometricity in the replication sample (p&lt;0.05/58) are labelled in black. To note, the replication sample was only half the size of the discovery one, with a clear incidence on power</w:t>
      </w:r>
      <w:r w:rsidR="00BB140C">
        <w:t xml:space="preserve"> (and 95%CIs)</w:t>
      </w:r>
      <w:r w:rsidRPr="009F5242">
        <w:t xml:space="preserve">.  Blood assay variables and being part of multiple birth suffered from a small number of observations (N~300), which explains the </w:t>
      </w:r>
      <w:r w:rsidR="00CF79B1">
        <w:t xml:space="preserve">even larger </w:t>
      </w:r>
      <w:r w:rsidRPr="009F5242">
        <w:t xml:space="preserve">confidence intervals.  Panel b) compares the replication morphometricity estimates (X axis) to the discovery ones (Y-axis). We excluded </w:t>
      </w:r>
      <w:r w:rsidR="0041464E" w:rsidRPr="009F5242">
        <w:t>blood assay variables, for which the small N led to unstable parameter estimation. We found a great concordance of results between the 2 indep</w:t>
      </w:r>
      <w:r w:rsidR="00AD7C2F" w:rsidRPr="009F5242">
        <w:t>endent UKB samples as</w:t>
      </w:r>
      <w:r w:rsidR="0041464E" w:rsidRPr="009F5242">
        <w:t xml:space="preserve"> indicated by a correlation of 0.95 between the 2 sets of results</w:t>
      </w:r>
      <w:r w:rsidR="004B7570">
        <w:t xml:space="preserve"> (panel b)</w:t>
      </w:r>
      <w:r w:rsidR="0041464E" w:rsidRPr="009F5242">
        <w:t>.</w:t>
      </w:r>
    </w:p>
    <w:p w14:paraId="324D7628" w14:textId="77777777" w:rsidR="00F5622D" w:rsidRPr="009F5242" w:rsidRDefault="00F5622D" w:rsidP="00F5622D">
      <w:pPr>
        <w:spacing w:line="480" w:lineRule="auto"/>
        <w:rPr>
          <w:b/>
        </w:rPr>
      </w:pPr>
      <w:r w:rsidRPr="009F5242">
        <w:rPr>
          <w:b/>
          <w:noProof/>
          <w:lang w:val="en-GB" w:eastAsia="en-GB"/>
        </w:rPr>
        <w:lastRenderedPageBreak/>
        <w:drawing>
          <wp:inline distT="0" distB="0" distL="0" distR="0" wp14:anchorId="74BCBA26" wp14:editId="4289EEF4">
            <wp:extent cx="7649707" cy="3841675"/>
            <wp:effectExtent l="0" t="0" r="0" b="0"/>
            <wp:docPr id="15" name="Picture 15" descr="../NatureCom_submission/SFig2_1VC_vs_5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tureCom_submission/SFig2_1VC_vs_5VC.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716220" cy="3875078"/>
                    </a:xfrm>
                    <a:prstGeom prst="rect">
                      <a:avLst/>
                    </a:prstGeom>
                    <a:noFill/>
                    <a:ln>
                      <a:noFill/>
                    </a:ln>
                  </pic:spPr>
                </pic:pic>
              </a:graphicData>
            </a:graphic>
          </wp:inline>
        </w:drawing>
      </w:r>
    </w:p>
    <w:p w14:paraId="6DBC424F" w14:textId="4FF80AAD" w:rsidR="006F5BC5" w:rsidRPr="009F5242" w:rsidRDefault="00F5622D" w:rsidP="00A7707C">
      <w:pPr>
        <w:pStyle w:val="SMHeading"/>
      </w:pPr>
      <w:bookmarkStart w:id="208" w:name="_Toc39077828"/>
      <w:r w:rsidRPr="009F5242">
        <w:t>Fig. S4: Scatterplots of association R</w:t>
      </w:r>
      <w:r w:rsidRPr="009F5242">
        <w:rPr>
          <w:vertAlign w:val="superscript"/>
        </w:rPr>
        <w:t>2</w:t>
      </w:r>
      <w:r w:rsidR="0032779D">
        <w:t xml:space="preserve"> from </w:t>
      </w:r>
      <w:r w:rsidRPr="009F5242">
        <w:t>L</w:t>
      </w:r>
      <w:r w:rsidR="0032779D">
        <w:t>M</w:t>
      </w:r>
      <w:r w:rsidRPr="009F5242">
        <w:t>Ms, comparing results when fitting a single BRM versus 4 BRMs corresponding to all different brain modalities (cortical thickness, cortical surface area, subcortical thickness and subcortical curvature).</w:t>
      </w:r>
      <w:bookmarkEnd w:id="208"/>
      <w:r w:rsidRPr="009F5242">
        <w:t xml:space="preserve"> </w:t>
      </w:r>
    </w:p>
    <w:p w14:paraId="48BD2388" w14:textId="4E5CA1CB" w:rsidR="00F72BB5" w:rsidRPr="009F5242" w:rsidRDefault="00F5622D" w:rsidP="00361303">
      <w:pPr>
        <w:pStyle w:val="SMText"/>
        <w:sectPr w:rsidR="00F72BB5" w:rsidRPr="009F5242" w:rsidSect="00A80CD0">
          <w:pgSz w:w="15840" w:h="12240" w:orient="landscape"/>
          <w:pgMar w:top="1701" w:right="1134" w:bottom="1701" w:left="1134" w:header="720" w:footer="720" w:gutter="0"/>
          <w:cols w:space="720"/>
          <w:docGrid w:linePitch="360"/>
        </w:sectPr>
      </w:pPr>
      <w:r w:rsidRPr="009F5242">
        <w:t xml:space="preserve">Panel (a) shows the results for the UKB sample, panel (b) shows the results for the HCP sample. Note that fitting multiple variance components comes at </w:t>
      </w:r>
      <w:r w:rsidR="00C174DB">
        <w:t>an increased computational cost</w:t>
      </w:r>
      <w:r w:rsidRPr="009F5242">
        <w:t xml:space="preserve"> and a slightly increased standard error of the estimate of the overall variance explained</w:t>
      </w:r>
      <w:r w:rsidRPr="009F5242">
        <w:fldChar w:fldCharType="begin">
          <w:fldData xml:space="preserve">PEVuZE5vdGU+PENpdGU+PEF1dGhvcj5ZYW5nPC9BdXRob3I+PFllYXI+MjAxNTwvWWVhcj48UmVj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</w:fldData>
        </w:fldChar>
      </w:r>
      <w:r w:rsidR="00D46D01">
        <w:instrText xml:space="preserve"> ADDIN EN.CITE </w:instrText>
      </w:r>
      <w:r w:rsidR="00D46D01">
        <w:fldChar w:fldCharType="begin">
          <w:fldData xml:space="preserve">PEVuZE5vdGU+PENpdGU+PEF1dGhvcj5ZYW5nPC9BdXRob3I+PFllYXI+MjAxNTwvWWVhcj48UmVj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</w:fldData>
        </w:fldChar>
      </w:r>
      <w:r w:rsidR="00D46D01">
        <w:instrText xml:space="preserve"> ADDIN EN.CITE.DATA </w:instrText>
      </w:r>
      <w:r w:rsidR="00D46D01">
        <w:fldChar w:fldCharType="end"/>
      </w:r>
      <w:r w:rsidRPr="009F5242">
        <w:fldChar w:fldCharType="separate"/>
      </w:r>
      <w:r w:rsidR="00D46D01">
        <w:rPr>
          <w:noProof/>
        </w:rPr>
        <w:t>(47)</w:t>
      </w:r>
      <w:r w:rsidRPr="009F5242">
        <w:fldChar w:fldCharType="end"/>
      </w:r>
      <w:r w:rsidRPr="009F5242">
        <w:t>. In addition, when modelling 5 variance components, the AI-REML algorithm failed to converge for 58 UKB phenotypes and 71 HCP phenotypes</w:t>
      </w:r>
      <w:r w:rsidR="007F3B7F">
        <w:t xml:space="preserve"> (in particular for phenotypes with low morphometricity)</w:t>
      </w:r>
      <w:r w:rsidRPr="009F5242">
        <w:t xml:space="preserve"> because of the increased uncertainty in the estimate of variance explained by each component due to smaller number of brain measurements in an individual component in comparison with the total. The correlation between the association R</w:t>
      </w:r>
      <w:r w:rsidRPr="009F5242">
        <w:rPr>
          <w:vertAlign w:val="superscript"/>
        </w:rPr>
        <w:t>2</w:t>
      </w:r>
      <w:r w:rsidRPr="009F5242">
        <w:t xml:space="preserve"> from the two approaches appears on the plot.</w:t>
      </w:r>
    </w:p>
    <w:p w14:paraId="02BFF7EA" w14:textId="77777777" w:rsidR="00FC196D" w:rsidRPr="009F5242" w:rsidRDefault="00FC196D" w:rsidP="00FC196D">
      <w:r w:rsidRPr="009F5242">
        <w:rPr>
          <w:noProof/>
          <w:lang w:val="en-GB" w:eastAsia="en-GB"/>
        </w:rPr>
        <w:lastRenderedPageBreak/>
        <w:drawing>
          <wp:inline distT="0" distB="0" distL="0" distR="0" wp14:anchorId="3C131BD4" wp14:editId="3C5CCB28">
            <wp:extent cx="8586404" cy="4293202"/>
            <wp:effectExtent l="0" t="0" r="0" b="0"/>
            <wp:docPr id="17" name="Picture 17" descr="../NatureCom_submission/SFig4_UKB_bodySize_effectOn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tureCom_submission/SFig4_UKB_bodySize_effectOnV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620373" cy="4310186"/>
                    </a:xfrm>
                    <a:prstGeom prst="rect">
                      <a:avLst/>
                    </a:prstGeom>
                    <a:noFill/>
                    <a:ln>
                      <a:noFill/>
                    </a:ln>
                  </pic:spPr>
                </pic:pic>
              </a:graphicData>
            </a:graphic>
          </wp:inline>
        </w:drawing>
      </w:r>
    </w:p>
    <w:p w14:paraId="1A6C9F4D" w14:textId="77777777" w:rsidR="00361303" w:rsidRDefault="00FC196D" w:rsidP="00A7707C">
      <w:pPr>
        <w:pStyle w:val="SMHeading"/>
      </w:pPr>
      <w:bookmarkStart w:id="209" w:name="_Toc39077829"/>
      <w:r w:rsidRPr="009F5242">
        <w:t>Fig. S</w:t>
      </w:r>
      <w:r w:rsidR="008E3CD8">
        <w:t>5</w:t>
      </w:r>
      <w:r w:rsidRPr="009F5242">
        <w:t xml:space="preserve">: Effect of </w:t>
      </w:r>
      <w:r w:rsidR="00C174DB">
        <w:t xml:space="preserve">correcting for </w:t>
      </w:r>
      <w:r w:rsidRPr="009F5242">
        <w:t xml:space="preserve">body size on </w:t>
      </w:r>
      <w:r w:rsidR="00C174DB">
        <w:t>morphometricity estimates</w:t>
      </w:r>
      <w:r w:rsidRPr="009F5242">
        <w:t>. Scatterplots of association R</w:t>
      </w:r>
      <w:r w:rsidRPr="009F5242">
        <w:rPr>
          <w:vertAlign w:val="superscript"/>
        </w:rPr>
        <w:t xml:space="preserve">2 </w:t>
      </w:r>
      <w:r w:rsidRPr="009F5242">
        <w:t>for all the phenotypes before and after correcting for body-size variables.</w:t>
      </w:r>
      <w:bookmarkEnd w:id="209"/>
      <w:r w:rsidRPr="009F5242">
        <w:t xml:space="preserve"> </w:t>
      </w:r>
    </w:p>
    <w:p w14:paraId="1A7D218D" w14:textId="1A1BCDF2" w:rsidR="00FC196D" w:rsidRPr="009F5242" w:rsidRDefault="00444FB0" w:rsidP="00FE0745">
      <w:pPr>
        <w:pStyle w:val="SMText"/>
        <w:rPr>
          <w:b/>
        </w:rPr>
      </w:pPr>
      <w:r w:rsidRPr="009F5242">
        <w:br/>
      </w:r>
      <w:r w:rsidR="00C174DB">
        <w:t>Results are shown for the</w:t>
      </w:r>
      <w:r w:rsidR="00FC196D" w:rsidRPr="009F5242">
        <w:t xml:space="preserve"> UKB</w:t>
      </w:r>
      <w:r w:rsidR="00474191" w:rsidRPr="009F5242">
        <w:t xml:space="preserve"> discovery sample</w:t>
      </w:r>
      <w:r w:rsidR="009B4D71" w:rsidRPr="009F5242">
        <w:t xml:space="preserve"> (panel (a)) and the HCP (panel (b))</w:t>
      </w:r>
      <w:r w:rsidR="00FC196D" w:rsidRPr="009F5242">
        <w:t>. Bars represent the 95% confidence intervals.</w:t>
      </w:r>
    </w:p>
    <w:p w14:paraId="4EDB049D" w14:textId="77777777" w:rsidR="00B10F7F" w:rsidRPr="009F5242" w:rsidRDefault="00FC196D">
      <w:pPr>
        <w:rPr>
          <w:b/>
        </w:rPr>
        <w:sectPr w:rsidR="00B10F7F" w:rsidRPr="009F5242" w:rsidSect="00A80CD0">
          <w:pgSz w:w="15840" w:h="12240" w:orient="landscape"/>
          <w:pgMar w:top="1701" w:right="1134" w:bottom="1701" w:left="1134" w:header="720" w:footer="720" w:gutter="0"/>
          <w:cols w:space="720"/>
          <w:docGrid w:linePitch="360"/>
        </w:sectPr>
      </w:pPr>
      <w:r w:rsidRPr="009F5242">
        <w:rPr>
          <w:b/>
        </w:rPr>
        <w:br w:type="page"/>
      </w:r>
    </w:p>
    <w:p w14:paraId="3264BDF8" w14:textId="6D874EAC" w:rsidR="00F72BB5" w:rsidRPr="009F5242" w:rsidRDefault="00B10F7F" w:rsidP="0021303F">
      <w:bookmarkStart w:id="210" w:name="_Toc39076233"/>
      <w:r w:rsidRPr="009F5242">
        <w:rPr>
          <w:noProof/>
          <w:lang w:val="en-GB" w:eastAsia="en-GB"/>
        </w:rPr>
        <w:lastRenderedPageBreak/>
        <w:drawing>
          <wp:inline distT="0" distB="0" distL="0" distR="0" wp14:anchorId="464F5E51" wp14:editId="69514314">
            <wp:extent cx="5608955" cy="5608955"/>
            <wp:effectExtent l="0" t="0" r="4445" b="4445"/>
            <wp:docPr id="18" name="Picture 18" descr="SFig5_UKB_Discovery_vsReplication_ICV_ST_BB_simpleQC_exclusio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Fig5_UKB_Discovery_vsReplication_ICV_ST_BB_simpleQC_exclusion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08955" cy="5608955"/>
                    </a:xfrm>
                    <a:prstGeom prst="rect">
                      <a:avLst/>
                    </a:prstGeom>
                    <a:noFill/>
                    <a:ln>
                      <a:noFill/>
                    </a:ln>
                  </pic:spPr>
                </pic:pic>
              </a:graphicData>
            </a:graphic>
          </wp:inline>
        </w:drawing>
      </w:r>
      <w:bookmarkEnd w:id="210"/>
    </w:p>
    <w:p w14:paraId="7C6B653F" w14:textId="77777777" w:rsidR="0021303F" w:rsidRDefault="0021303F" w:rsidP="00BE666B">
      <w:pPr>
        <w:pStyle w:val="SMHeading"/>
      </w:pPr>
    </w:p>
    <w:p w14:paraId="5C5CB896" w14:textId="77777777" w:rsidR="00BE666B" w:rsidRDefault="00856DCF" w:rsidP="0021303F">
      <w:pPr>
        <w:pStyle w:val="SMHeading"/>
      </w:pPr>
      <w:bookmarkStart w:id="211" w:name="_Toc39077830"/>
      <w:r>
        <w:t>Fig. S6</w:t>
      </w:r>
      <w:r w:rsidR="008E2FF3" w:rsidRPr="009F5242">
        <w:t>: Morphometricity estimates correcting for height, weight and BMI in addition to baseline covariates, in the UKB replication sample (X-axis) and the UKB discovery sample (Y-axis).</w:t>
      </w:r>
      <w:bookmarkEnd w:id="211"/>
    </w:p>
    <w:p w14:paraId="0562264E" w14:textId="6C2247C1" w:rsidR="00EB0BB2" w:rsidRPr="009F5242" w:rsidRDefault="008E2FF3" w:rsidP="00BE666B">
      <w:pPr>
        <w:pStyle w:val="SMText"/>
        <w:rPr>
          <w:sz w:val="22"/>
          <w:szCs w:val="22"/>
        </w:rPr>
        <w:sectPr w:rsidR="00EB0BB2" w:rsidRPr="009F5242" w:rsidSect="00A80CD0">
          <w:pgSz w:w="12240" w:h="15840"/>
          <w:pgMar w:top="1134" w:right="1701" w:bottom="1134" w:left="1701" w:header="720" w:footer="720" w:gutter="0"/>
          <w:cols w:space="720"/>
          <w:docGrid w:linePitch="360"/>
        </w:sectPr>
      </w:pPr>
      <w:r w:rsidRPr="009F5242">
        <w:rPr>
          <w:b/>
        </w:rPr>
        <w:br/>
      </w:r>
      <w:r w:rsidRPr="009F5242">
        <w:t>Only phenotypes displaying significant morphometricity in the UKB discovery set are included. Bars correspond to the 95% confiden</w:t>
      </w:r>
      <w:r w:rsidR="001D0279">
        <w:t xml:space="preserve">ce intervals. </w:t>
      </w:r>
    </w:p>
    <w:p w14:paraId="0A2CA51F" w14:textId="77777777" w:rsidR="00296FD2" w:rsidRPr="009F5242" w:rsidRDefault="00296FD2" w:rsidP="00296FD2">
      <w:pPr>
        <w:tabs>
          <w:tab w:val="left" w:pos="4062"/>
        </w:tabs>
        <w:rPr>
          <w:sz w:val="22"/>
          <w:szCs w:val="22"/>
        </w:rPr>
      </w:pPr>
      <w:r w:rsidRPr="009F5242">
        <w:rPr>
          <w:noProof/>
          <w:sz w:val="22"/>
          <w:szCs w:val="22"/>
          <w:lang w:val="en-GB" w:eastAsia="en-GB"/>
        </w:rPr>
        <w:lastRenderedPageBreak/>
        <w:drawing>
          <wp:inline distT="0" distB="0" distL="0" distR="0" wp14:anchorId="24154EFC" wp14:editId="6083E898">
            <wp:extent cx="8611870" cy="4107815"/>
            <wp:effectExtent l="0" t="0" r="0" b="6985"/>
            <wp:docPr id="19" name="Picture 19" descr="SFig5_rGM-rE_ICV_ST_new_appr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Fig5_rGM-rE_ICV_ST_new_approx.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611870" cy="4107815"/>
                    </a:xfrm>
                    <a:prstGeom prst="rect">
                      <a:avLst/>
                    </a:prstGeom>
                    <a:noFill/>
                    <a:ln>
                      <a:noFill/>
                    </a:ln>
                  </pic:spPr>
                </pic:pic>
              </a:graphicData>
            </a:graphic>
          </wp:inline>
        </w:drawing>
      </w:r>
    </w:p>
    <w:p w14:paraId="7A279B37" w14:textId="77777777" w:rsidR="00BE666B" w:rsidRDefault="006B2A62" w:rsidP="00BE666B">
      <w:pPr>
        <w:pStyle w:val="SMHeading"/>
      </w:pPr>
      <w:bookmarkStart w:id="212" w:name="_Toc39077831"/>
      <w:r>
        <w:t>Fig. S7</w:t>
      </w:r>
      <w:r w:rsidR="00296FD2" w:rsidRPr="009F5242">
        <w:t>: Grey-matter and residual correlations under the baseline model (i.e. not correcting for body size).</w:t>
      </w:r>
      <w:bookmarkEnd w:id="212"/>
      <w:r w:rsidR="00296FD2" w:rsidRPr="009F5242">
        <w:t xml:space="preserve"> </w:t>
      </w:r>
    </w:p>
    <w:p w14:paraId="5C4B89A2" w14:textId="5C7A8098" w:rsidR="00794D78" w:rsidRPr="009F5242" w:rsidRDefault="00296FD2" w:rsidP="00BE666B">
      <w:pPr>
        <w:pStyle w:val="SMText"/>
      </w:pPr>
      <w:r w:rsidRPr="009F5242">
        <w:br/>
        <w:t xml:space="preserve">Estimates are shown for the UKB (panel a) and HCP (b). Grey-matter correlation is shown above the diagonal, and residual correlation below the diagonal. </w:t>
      </w:r>
      <w:r w:rsidR="00BB2BC2">
        <w:t>Stars indicate significant correlations after multiple testing correction (Bonferroni).</w:t>
      </w:r>
    </w:p>
    <w:p w14:paraId="6D25257A" w14:textId="77777777" w:rsidR="00794D78" w:rsidRPr="009F5242" w:rsidRDefault="00794D78">
      <w:r w:rsidRPr="009F5242">
        <w:br w:type="page"/>
      </w:r>
    </w:p>
    <w:p w14:paraId="4E62ED0E" w14:textId="77777777" w:rsidR="00794D78" w:rsidRPr="009F5242" w:rsidRDefault="00794D78" w:rsidP="00296FD2">
      <w:pPr>
        <w:pStyle w:val="SMcaption"/>
      </w:pPr>
      <w:r w:rsidRPr="009F5242">
        <w:rPr>
          <w:noProof/>
          <w:lang w:val="en-GB" w:eastAsia="en-GB"/>
        </w:rPr>
        <w:lastRenderedPageBreak/>
        <w:drawing>
          <wp:inline distT="0" distB="0" distL="0" distR="0" wp14:anchorId="18F22D15" wp14:editId="1DB834BB">
            <wp:extent cx="8611870" cy="2456815"/>
            <wp:effectExtent l="0" t="0" r="0" b="6985"/>
            <wp:docPr id="20" name="Picture 20" descr="SFig6_UKB_ROIbasedMLMs_new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Fig6_UKB_ROIbasedMLMs_newCroppe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611870" cy="2456815"/>
                    </a:xfrm>
                    <a:prstGeom prst="rect">
                      <a:avLst/>
                    </a:prstGeom>
                    <a:noFill/>
                    <a:ln>
                      <a:noFill/>
                    </a:ln>
                  </pic:spPr>
                </pic:pic>
              </a:graphicData>
            </a:graphic>
          </wp:inline>
        </w:drawing>
      </w:r>
    </w:p>
    <w:p w14:paraId="09549947" w14:textId="77777777" w:rsidR="002A525A" w:rsidRDefault="00794D78" w:rsidP="002A525A">
      <w:pPr>
        <w:pStyle w:val="SMHeading"/>
      </w:pPr>
      <w:bookmarkStart w:id="213" w:name="_Toc39077832"/>
      <w:r w:rsidRPr="009F5242">
        <w:t>Fig. S</w:t>
      </w:r>
      <w:r w:rsidR="00C5720D">
        <w:t>8</w:t>
      </w:r>
      <w:r w:rsidRPr="009F5242">
        <w:t xml:space="preserve">: Region </w:t>
      </w:r>
      <w:proofErr w:type="gramStart"/>
      <w:r w:rsidRPr="009F5242">
        <w:t>Of</w:t>
      </w:r>
      <w:proofErr w:type="gramEnd"/>
      <w:r w:rsidRPr="009F5242">
        <w:t xml:space="preserve"> Interest (ROI) based LMMs in the UKB.</w:t>
      </w:r>
      <w:bookmarkEnd w:id="213"/>
      <w:r w:rsidRPr="009F5242">
        <w:t xml:space="preserve"> </w:t>
      </w:r>
    </w:p>
    <w:p w14:paraId="7B6CB096" w14:textId="77777777" w:rsidR="002A525A" w:rsidRDefault="002A525A" w:rsidP="002A525A">
      <w:pPr>
        <w:pStyle w:val="SMText"/>
      </w:pPr>
    </w:p>
    <w:p w14:paraId="275FCA0C" w14:textId="1B49DB3F" w:rsidR="008A0ED1" w:rsidRDefault="00794D78" w:rsidP="002A525A">
      <w:pPr>
        <w:pStyle w:val="SMText"/>
      </w:pPr>
      <w:r w:rsidRPr="009735F3">
        <w:t xml:space="preserve">Plot displays the significant association R2 between each UKB phenotype associated with grey-matter shape in Figure 1a and the grey-matter vertices from each of the Desikan </w:t>
      </w:r>
      <w:r w:rsidRPr="009735F3">
        <w:fldChar w:fldCharType="begin">
          <w:fldData xml:space="preserve">PEVuZE5vdGU+PENpdGU+PEF1dGhvcj5EZXNpa2FuPC9BdXRob3I+PFllYXI+MjAwNjwvWWVhcj48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</w:fldData>
        </w:fldChar>
      </w:r>
      <w:r w:rsidR="00D46D01" w:rsidRPr="009735F3">
        <w:instrText xml:space="preserve"> ADDIN EN.CITE </w:instrText>
      </w:r>
      <w:r w:rsidR="00D46D01" w:rsidRPr="009735F3">
        <w:fldChar w:fldCharType="begin">
          <w:fldData xml:space="preserve">PEVuZE5vdGU+PENpdGU+PEF1dGhvcj5EZXNpa2FuPC9BdXRob3I+PFllYXI+MjAwNjwvWWVhcj48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</w:fldData>
        </w:fldChar>
      </w:r>
      <w:r w:rsidR="00D46D01" w:rsidRPr="009735F3">
        <w:instrText xml:space="preserve"> ADDIN EN.CITE.DATA </w:instrText>
      </w:r>
      <w:r w:rsidR="00D46D01" w:rsidRPr="009735F3">
        <w:fldChar w:fldCharType="end"/>
      </w:r>
      <w:r w:rsidRPr="009735F3">
        <w:fldChar w:fldCharType="separate"/>
      </w:r>
      <w:r w:rsidR="00D46D01" w:rsidRPr="009735F3">
        <w:t>(48)</w:t>
      </w:r>
      <w:r w:rsidRPr="009735F3">
        <w:fldChar w:fldCharType="end"/>
      </w:r>
      <w:r w:rsidRPr="009735F3">
        <w:t xml:space="preserve"> atlas ROI. Results include baseline covariates as well as height, weight and BMI.</w:t>
      </w:r>
    </w:p>
    <w:p w14:paraId="1F67ACAD" w14:textId="77777777" w:rsidR="00181F7B" w:rsidRDefault="00181F7B" w:rsidP="00794D78">
      <w:pPr>
        <w:pStyle w:val="SMcaption"/>
      </w:pPr>
    </w:p>
    <w:p w14:paraId="4FB2DB83" w14:textId="77777777" w:rsidR="00181F7B" w:rsidRPr="009F5242" w:rsidRDefault="00181F7B" w:rsidP="00181F7B">
      <w:pPr>
        <w:pStyle w:val="SMcaption"/>
        <w:rPr>
          <w:b/>
        </w:rPr>
      </w:pPr>
      <w:r w:rsidRPr="009F5242">
        <w:rPr>
          <w:b/>
          <w:noProof/>
          <w:lang w:val="en-GB" w:eastAsia="en-GB"/>
        </w:rPr>
        <w:drawing>
          <wp:inline distT="0" distB="0" distL="0" distR="0" wp14:anchorId="4B549AA0" wp14:editId="07BCCA8A">
            <wp:extent cx="8597900" cy="1269365"/>
            <wp:effectExtent l="0" t="0" r="12700" b="635"/>
            <wp:docPr id="23" name="Picture 23" descr="SFig8_ROIbased_results_bodySizeMeasur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Fig8_ROIbased_results_bodySizeMeasurement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597900" cy="1269365"/>
                    </a:xfrm>
                    <a:prstGeom prst="rect">
                      <a:avLst/>
                    </a:prstGeom>
                    <a:noFill/>
                    <a:ln>
                      <a:noFill/>
                    </a:ln>
                  </pic:spPr>
                </pic:pic>
              </a:graphicData>
            </a:graphic>
          </wp:inline>
        </w:drawing>
      </w:r>
    </w:p>
    <w:p w14:paraId="06DA2ACE" w14:textId="77777777" w:rsidR="004E0D4F" w:rsidRDefault="00181F7B" w:rsidP="004E0D4F">
      <w:pPr>
        <w:pStyle w:val="SMHeading"/>
      </w:pPr>
      <w:bookmarkStart w:id="214" w:name="_Toc39077833"/>
      <w:r w:rsidRPr="009F5242">
        <w:t>Fig</w:t>
      </w:r>
      <w:r>
        <w:t>. S9</w:t>
      </w:r>
      <w:r w:rsidRPr="009F5242">
        <w:t xml:space="preserve">: Region </w:t>
      </w:r>
      <w:proofErr w:type="gramStart"/>
      <w:r w:rsidRPr="009F5242">
        <w:t>Of</w:t>
      </w:r>
      <w:proofErr w:type="gramEnd"/>
      <w:r w:rsidRPr="009F5242">
        <w:t xml:space="preserve"> Interest (ROI) based LMMs in the UKB for body size variables</w:t>
      </w:r>
      <w:bookmarkEnd w:id="214"/>
    </w:p>
    <w:p w14:paraId="3A6BAC04" w14:textId="3964788E" w:rsidR="00181F7B" w:rsidRPr="009F5242" w:rsidRDefault="00181F7B" w:rsidP="004E0D4F">
      <w:pPr>
        <w:pStyle w:val="SMText"/>
        <w:sectPr w:rsidR="00181F7B" w:rsidRPr="009F5242" w:rsidSect="00A80CD0">
          <w:pgSz w:w="15840" w:h="12240" w:orient="landscape"/>
          <w:pgMar w:top="1701" w:right="1134" w:bottom="1701" w:left="1134" w:header="720" w:footer="720" w:gutter="0"/>
          <w:cols w:space="720"/>
          <w:docGrid w:linePitch="360"/>
        </w:sectPr>
      </w:pPr>
      <w:r w:rsidRPr="009F5242">
        <w:t xml:space="preserve">Baseline covariates </w:t>
      </w:r>
      <w:r>
        <w:t xml:space="preserve">were </w:t>
      </w:r>
      <w:r w:rsidRPr="009F5242">
        <w:t xml:space="preserve">used. </w:t>
      </w:r>
    </w:p>
    <w:p w14:paraId="6270C39F" w14:textId="77777777" w:rsidR="00AE7F46" w:rsidRDefault="00AE7F46" w:rsidP="00AE7F46">
      <w:pPr>
        <w:pStyle w:val="SMcaption"/>
        <w:spacing w:line="276" w:lineRule="auto"/>
        <w:rPr>
          <w:sz w:val="22"/>
          <w:szCs w:val="22"/>
        </w:rPr>
      </w:pPr>
      <w:r>
        <w:rPr>
          <w:noProof/>
          <w:sz w:val="22"/>
          <w:szCs w:val="22"/>
          <w:lang w:val="en-GB" w:eastAsia="en-GB"/>
        </w:rPr>
        <w:lastRenderedPageBreak/>
        <w:drawing>
          <wp:inline distT="0" distB="0" distL="0" distR="0" wp14:anchorId="175FAC75" wp14:editId="4C67B44F">
            <wp:extent cx="5606415" cy="4920615"/>
            <wp:effectExtent l="0" t="0" r="6985" b="6985"/>
            <wp:docPr id="6" name="Picture 6" descr="Figure4_EffectOfSmoothing_UKB_re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4_EffectOfSmoothing_UKB_replicat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06415" cy="4920615"/>
                    </a:xfrm>
                    <a:prstGeom prst="rect">
                      <a:avLst/>
                    </a:prstGeom>
                    <a:noFill/>
                    <a:ln>
                      <a:noFill/>
                    </a:ln>
                  </pic:spPr>
                </pic:pic>
              </a:graphicData>
            </a:graphic>
          </wp:inline>
        </w:drawing>
      </w:r>
    </w:p>
    <w:p w14:paraId="1B0D940A" w14:textId="77777777" w:rsidR="00AE7F46" w:rsidRDefault="00AE7F46" w:rsidP="00AE7F46"/>
    <w:p w14:paraId="72F4FEF9" w14:textId="75E30B4D" w:rsidR="00AE7F46" w:rsidRDefault="00AE7F46" w:rsidP="004E0D4F">
      <w:pPr>
        <w:pStyle w:val="SMHeading"/>
      </w:pPr>
      <w:bookmarkStart w:id="215" w:name="_Toc39077834"/>
      <w:r>
        <w:t>Figure S10</w:t>
      </w:r>
      <w:r w:rsidRPr="00A5518F">
        <w:t>:</w:t>
      </w:r>
      <w:r>
        <w:t xml:space="preserve"> Effect of cortical mesh smoothing and mesh choice </w:t>
      </w:r>
      <w:r w:rsidRPr="00A5518F">
        <w:t>on</w:t>
      </w:r>
      <w:r>
        <w:t xml:space="preserve"> the brain-morphometricity estimates (UKB replication samples).</w:t>
      </w:r>
      <w:bookmarkEnd w:id="215"/>
    </w:p>
    <w:p w14:paraId="5E71B2AE" w14:textId="77777777" w:rsidR="004E0D4F" w:rsidRDefault="004E0D4F" w:rsidP="00AE7F46">
      <w:pPr>
        <w:pStyle w:val="SMcaption"/>
        <w:spacing w:line="276" w:lineRule="auto"/>
        <w:rPr>
          <w:b/>
          <w:sz w:val="22"/>
          <w:szCs w:val="22"/>
        </w:rPr>
      </w:pPr>
    </w:p>
    <w:p w14:paraId="3BE69144" w14:textId="77777777" w:rsidR="00AE7F46" w:rsidRPr="00B577E2" w:rsidRDefault="00AE7F46" w:rsidP="00AE7F46">
      <w:pPr>
        <w:pStyle w:val="SMcaption"/>
        <w:spacing w:line="276" w:lineRule="auto"/>
        <w:rPr>
          <w:sz w:val="22"/>
          <w:szCs w:val="22"/>
        </w:rPr>
      </w:pPr>
      <w:r>
        <w:rPr>
          <w:sz w:val="22"/>
          <w:szCs w:val="22"/>
        </w:rPr>
        <w:t xml:space="preserve">Blood assay </w:t>
      </w:r>
      <w:r w:rsidRPr="00B577E2">
        <w:rPr>
          <w:sz w:val="22"/>
          <w:szCs w:val="22"/>
        </w:rPr>
        <w:t>Va</w:t>
      </w:r>
      <w:r>
        <w:rPr>
          <w:sz w:val="22"/>
          <w:szCs w:val="22"/>
        </w:rPr>
        <w:t xml:space="preserve">riables (with n&lt;500 observations) were excluded from the analysis due to unstable estimates and large SE. </w:t>
      </w:r>
    </w:p>
    <w:p w14:paraId="404BDE7A" w14:textId="1BFE75BB" w:rsidR="00B17D51" w:rsidRDefault="00B17D51">
      <w:r>
        <w:br w:type="page"/>
      </w:r>
    </w:p>
    <w:p w14:paraId="291DC213" w14:textId="77777777" w:rsidR="00B17D51" w:rsidRPr="009F5242" w:rsidRDefault="00B17D51" w:rsidP="00F649CE">
      <w:pPr>
        <w:pStyle w:val="SMText"/>
      </w:pPr>
      <w:r w:rsidRPr="009F5242">
        <w:rPr>
          <w:noProof/>
          <w:lang w:val="en-GB" w:eastAsia="en-GB"/>
        </w:rPr>
        <w:lastRenderedPageBreak/>
        <w:drawing>
          <wp:inline distT="0" distB="0" distL="0" distR="0" wp14:anchorId="3EBE764A" wp14:editId="2BCCBC71">
            <wp:extent cx="5603240" cy="5603240"/>
            <wp:effectExtent l="0" t="0" r="10160" b="10160"/>
            <wp:docPr id="16" name="Picture 16" descr="SFig3_FixedEFF_vsRE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Fig3_FixedEFF_vsREML.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03240" cy="5603240"/>
                    </a:xfrm>
                    <a:prstGeom prst="rect">
                      <a:avLst/>
                    </a:prstGeom>
                    <a:noFill/>
                    <a:ln>
                      <a:noFill/>
                    </a:ln>
                  </pic:spPr>
                </pic:pic>
              </a:graphicData>
            </a:graphic>
          </wp:inline>
        </w:drawing>
      </w:r>
    </w:p>
    <w:p w14:paraId="0D74F31D" w14:textId="77777777" w:rsidR="00F649CE" w:rsidRDefault="00B17D51" w:rsidP="00B17D51">
      <w:pPr>
        <w:pStyle w:val="SMHeading"/>
      </w:pPr>
      <w:bookmarkStart w:id="216" w:name="_Toc39077835"/>
      <w:bookmarkStart w:id="217" w:name="_Toc39076234"/>
      <w:r w:rsidRPr="00F649CE">
        <w:t>Fig. S11: Scatter plot comparing, for each UKB phenotype, our association R2 from vertex-wise processing and that obtained from standard ENIGMA ROI based processing</w:t>
      </w:r>
      <w:r w:rsidR="00544983" w:rsidRPr="00F649CE">
        <w:t>.</w:t>
      </w:r>
      <w:bookmarkEnd w:id="216"/>
    </w:p>
    <w:p w14:paraId="75AB112A" w14:textId="5A9F54E2" w:rsidR="00B17D51" w:rsidRPr="009F5242" w:rsidRDefault="00544983" w:rsidP="00F649CE">
      <w:pPr>
        <w:pStyle w:val="SMText"/>
        <w:sectPr w:rsidR="00B17D51" w:rsidRPr="009F5242" w:rsidSect="00A80CD0">
          <w:pgSz w:w="12240" w:h="15840"/>
          <w:pgMar w:top="1134" w:right="1701" w:bottom="1134" w:left="1701" w:header="720" w:footer="720" w:gutter="0"/>
          <w:cols w:space="720"/>
          <w:docGrid w:linePitch="360"/>
        </w:sectPr>
      </w:pPr>
      <w:r>
        <w:br/>
      </w:r>
      <w:r w:rsidR="00B17D51" w:rsidRPr="009F5242">
        <w:t xml:space="preserve">All the points are above the diagonal </w:t>
      </w:r>
      <w:r w:rsidR="00DD4CF0">
        <w:t>indicate</w:t>
      </w:r>
      <w:r w:rsidR="00B17D51" w:rsidRPr="009F5242">
        <w:t xml:space="preserve"> a greater amount of information retained using the vertex-wise processing compared to the ROI based dimension reduction approach. For example: R</w:t>
      </w:r>
      <w:r w:rsidR="00B17D51" w:rsidRPr="009F5242">
        <w:rPr>
          <w:vertAlign w:val="superscript"/>
        </w:rPr>
        <w:t>2</w:t>
      </w:r>
      <w:r w:rsidR="00B17D51" w:rsidRPr="009F5242">
        <w:rPr>
          <w:vertAlign w:val="subscript"/>
        </w:rPr>
        <w:t>age_Vertex</w:t>
      </w:r>
      <w:r w:rsidR="00B17D51" w:rsidRPr="009F5242">
        <w:t>=0.64 vs. R</w:t>
      </w:r>
      <w:r w:rsidR="00B17D51" w:rsidRPr="009F5242">
        <w:rPr>
          <w:vertAlign w:val="superscript"/>
        </w:rPr>
        <w:t>2</w:t>
      </w:r>
      <w:r w:rsidR="00B17D51" w:rsidRPr="009F5242">
        <w:rPr>
          <w:vertAlign w:val="subscript"/>
        </w:rPr>
        <w:t>age_ROI</w:t>
      </w:r>
      <w:r w:rsidR="00B17D51" w:rsidRPr="009F5242">
        <w:t>=0.24; R</w:t>
      </w:r>
      <w:r w:rsidR="00B17D51" w:rsidRPr="009F5242">
        <w:rPr>
          <w:vertAlign w:val="superscript"/>
        </w:rPr>
        <w:t>2</w:t>
      </w:r>
      <w:r w:rsidR="00B17D51" w:rsidRPr="009F5242">
        <w:rPr>
          <w:vertAlign w:val="subscript"/>
        </w:rPr>
        <w:t>CigarettesPreviouslySmoked_Vertex</w:t>
      </w:r>
      <w:r w:rsidR="00B17D51" w:rsidRPr="009F5242">
        <w:t>=0.22, R</w:t>
      </w:r>
      <w:r w:rsidR="00B17D51" w:rsidRPr="009F5242">
        <w:rPr>
          <w:vertAlign w:val="superscript"/>
        </w:rPr>
        <w:t>2</w:t>
      </w:r>
      <w:r w:rsidR="00B17D51" w:rsidRPr="009F5242">
        <w:rPr>
          <w:vertAlign w:val="subscript"/>
        </w:rPr>
        <w:t>CigarettesPreviouslySmoked_ROI</w:t>
      </w:r>
      <w:r w:rsidR="00B17D51" w:rsidRPr="009F5242">
        <w:t>=0.011, R</w:t>
      </w:r>
      <w:r w:rsidR="00B17D51" w:rsidRPr="009F5242">
        <w:rPr>
          <w:vertAlign w:val="superscript"/>
        </w:rPr>
        <w:t>2</w:t>
      </w:r>
      <w:r w:rsidR="00B17D51" w:rsidRPr="009F5242">
        <w:rPr>
          <w:vertAlign w:val="subscript"/>
        </w:rPr>
        <w:t>AmountDrunkTypicalDay_Vertex</w:t>
      </w:r>
      <w:r w:rsidR="00B17D51" w:rsidRPr="009F5242">
        <w:t>=0.13, R</w:t>
      </w:r>
      <w:r w:rsidR="00B17D51" w:rsidRPr="009F5242">
        <w:rPr>
          <w:vertAlign w:val="superscript"/>
        </w:rPr>
        <w:t>2</w:t>
      </w:r>
      <w:r w:rsidR="00B17D51" w:rsidRPr="009F5242">
        <w:rPr>
          <w:vertAlign w:val="subscript"/>
        </w:rPr>
        <w:t>AmountDrunkTypicalDay_ROI</w:t>
      </w:r>
      <w:r w:rsidR="00B17D51" w:rsidRPr="009F5242">
        <w:t>=0.011, and also R</w:t>
      </w:r>
      <w:r w:rsidR="00B17D51" w:rsidRPr="009F5242">
        <w:rPr>
          <w:vertAlign w:val="superscript"/>
        </w:rPr>
        <w:t>2</w:t>
      </w:r>
      <w:r w:rsidR="00B17D51" w:rsidRPr="009F5242">
        <w:rPr>
          <w:vertAlign w:val="subscript"/>
        </w:rPr>
        <w:t>BMI_Vertex</w:t>
      </w:r>
      <w:r w:rsidR="00B17D51" w:rsidRPr="009F5242">
        <w:t>=0.56 vs. R</w:t>
      </w:r>
      <w:r w:rsidR="00B17D51" w:rsidRPr="009F5242">
        <w:rPr>
          <w:vertAlign w:val="superscript"/>
        </w:rPr>
        <w:t>2</w:t>
      </w:r>
      <w:r w:rsidR="00B17D51" w:rsidRPr="009F5242">
        <w:rPr>
          <w:vertAlign w:val="subscript"/>
        </w:rPr>
        <w:t>BMI_ROI</w:t>
      </w:r>
      <w:r w:rsidR="002121D7">
        <w:t>=0.10</w:t>
      </w:r>
      <w:r w:rsidR="00B17D51" w:rsidRPr="009F5242">
        <w:t>.</w:t>
      </w:r>
      <w:r w:rsidR="002121D7">
        <w:t xml:space="preserve"> Results are compared using baseline covariates.</w:t>
      </w:r>
      <w:bookmarkEnd w:id="217"/>
      <w:r w:rsidR="00B17D51" w:rsidRPr="009F5242">
        <w:t xml:space="preserve"> </w:t>
      </w:r>
    </w:p>
    <w:p w14:paraId="0BF74BA5" w14:textId="77777777" w:rsidR="00F049A8" w:rsidRPr="009F5242" w:rsidRDefault="00F049A8" w:rsidP="003A2197">
      <w:pPr>
        <w:pStyle w:val="SMcaption"/>
      </w:pPr>
    </w:p>
    <w:p w14:paraId="3C79F9F6" w14:textId="6B9DC409" w:rsidR="00493BD0" w:rsidRDefault="00493BD0" w:rsidP="00A11292">
      <w:pPr>
        <w:pStyle w:val="SMcaption"/>
        <w:rPr>
          <w:b/>
        </w:rPr>
      </w:pPr>
      <w:r>
        <w:rPr>
          <w:b/>
          <w:noProof/>
          <w:lang w:val="en-GB" w:eastAsia="en-GB"/>
        </w:rPr>
        <w:drawing>
          <wp:inline distT="0" distB="0" distL="0" distR="0" wp14:anchorId="7424C11C" wp14:editId="7BF4E838">
            <wp:extent cx="5594985" cy="5594985"/>
            <wp:effectExtent l="0" t="0" r="0" b="0"/>
            <wp:docPr id="1" name="Picture 1" descr="../../../../../45_New_T1T2_processing/Association_Vs_predictionR2_UKB_HCP_wReplication_ICV_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5_New_T1T2_processing/Association_Vs_predictionR2_UKB_HCP_wReplication_ICV_S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94985" cy="5594985"/>
                    </a:xfrm>
                    <a:prstGeom prst="rect">
                      <a:avLst/>
                    </a:prstGeom>
                    <a:noFill/>
                    <a:ln>
                      <a:noFill/>
                    </a:ln>
                  </pic:spPr>
                </pic:pic>
              </a:graphicData>
            </a:graphic>
          </wp:inline>
        </w:drawing>
      </w:r>
    </w:p>
    <w:p w14:paraId="1E76702D" w14:textId="6E0F999A" w:rsidR="00493BD0" w:rsidRDefault="00493BD0" w:rsidP="00493BD0"/>
    <w:p w14:paraId="2D884888" w14:textId="77777777" w:rsidR="00F649CE" w:rsidRDefault="00493BD0" w:rsidP="00F649CE">
      <w:pPr>
        <w:pStyle w:val="SMHeading"/>
      </w:pPr>
      <w:bookmarkStart w:id="218" w:name="_Toc39077836"/>
      <w:r w:rsidRPr="00C1246E">
        <w:t xml:space="preserve">Figure </w:t>
      </w:r>
      <w:r>
        <w:t>S1</w:t>
      </w:r>
      <w:r w:rsidR="00802DBF">
        <w:t>2</w:t>
      </w:r>
      <w:r w:rsidRPr="00C1246E">
        <w:t>: In sample and out of sample prediction accuracy as a function of the total association R</w:t>
      </w:r>
      <w:r w:rsidRPr="00C1246E">
        <w:rPr>
          <w:vertAlign w:val="superscript"/>
        </w:rPr>
        <w:t>2</w:t>
      </w:r>
      <w:r>
        <w:t xml:space="preserve"> (baseline covariates)</w:t>
      </w:r>
      <w:bookmarkEnd w:id="218"/>
    </w:p>
    <w:p w14:paraId="6784ACAB" w14:textId="6053487F" w:rsidR="00493BD0" w:rsidRDefault="00493BD0" w:rsidP="00493BD0">
      <w:r>
        <w:br/>
        <w:t xml:space="preserve">Labels highlight some of the significant prediction. </w:t>
      </w:r>
    </w:p>
    <w:p w14:paraId="3E2B9A50" w14:textId="02426BF6" w:rsidR="00A5518F" w:rsidRDefault="00A5518F">
      <w:r>
        <w:br w:type="page"/>
      </w:r>
    </w:p>
    <w:p w14:paraId="493476BC" w14:textId="0EEBA715" w:rsidR="00493BD0" w:rsidRDefault="00360A59" w:rsidP="00493BD0">
      <w:r>
        <w:rPr>
          <w:noProof/>
          <w:lang w:val="en-GB" w:eastAsia="en-GB"/>
        </w:rPr>
        <w:lastRenderedPageBreak/>
        <w:drawing>
          <wp:inline distT="0" distB="0" distL="0" distR="0" wp14:anchorId="1B96A8CE" wp14:editId="39445E8A">
            <wp:extent cx="5612765" cy="5612765"/>
            <wp:effectExtent l="0" t="0" r="635" b="635"/>
            <wp:docPr id="8" name="Picture 8" descr="Prediction_BLUP_LASSO_replicationUK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diction_BLUP_LASSO_replicationUKB.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765" cy="5612765"/>
                    </a:xfrm>
                    <a:prstGeom prst="rect">
                      <a:avLst/>
                    </a:prstGeom>
                    <a:noFill/>
                    <a:ln>
                      <a:noFill/>
                    </a:ln>
                  </pic:spPr>
                </pic:pic>
              </a:graphicData>
            </a:graphic>
          </wp:inline>
        </w:drawing>
      </w:r>
    </w:p>
    <w:p w14:paraId="0990DB79" w14:textId="36861148" w:rsidR="00654A2D" w:rsidRDefault="00360A59" w:rsidP="00F649CE">
      <w:pPr>
        <w:pStyle w:val="SMHeading"/>
      </w:pPr>
      <w:bookmarkStart w:id="219" w:name="_Toc39077837"/>
      <w:r w:rsidRPr="00360A59">
        <w:t>Figure S13: Prediction accuracy of BLUP and LASSO brain scores.</w:t>
      </w:r>
      <w:bookmarkEnd w:id="219"/>
      <w:r w:rsidRPr="00360A59">
        <w:t xml:space="preserve"> </w:t>
      </w:r>
    </w:p>
    <w:p w14:paraId="761107BA" w14:textId="77777777" w:rsidR="00F649CE" w:rsidRDefault="00F649CE" w:rsidP="00493BD0">
      <w:pPr>
        <w:rPr>
          <w:b/>
        </w:rPr>
      </w:pPr>
    </w:p>
    <w:p w14:paraId="4F1D306F" w14:textId="194956D5" w:rsidR="00213E00" w:rsidRPr="00213E00" w:rsidRDefault="00213E00" w:rsidP="00493BD0">
      <w:r w:rsidRPr="00213E00">
        <w:t>Models</w:t>
      </w:r>
      <w:r>
        <w:t xml:space="preserve"> were trained and evaluated by controlling for baseline covariates on the UKB discovery sample. We evaluated prediction R</w:t>
      </w:r>
      <w:r w:rsidRPr="00A16AB3">
        <w:rPr>
          <w:vertAlign w:val="superscript"/>
        </w:rPr>
        <w:t>2</w:t>
      </w:r>
      <w:r>
        <w:t xml:space="preserve"> in the UKB replication sample. </w:t>
      </w:r>
      <w:r w:rsidR="00E82A84">
        <w:t>Confidence intervals</w:t>
      </w:r>
      <w:r w:rsidR="00BF146D">
        <w:t xml:space="preserve"> (95%)</w:t>
      </w:r>
      <w:r w:rsidR="00E82A84">
        <w:t xml:space="preserve"> are shown around the point estimates.</w:t>
      </w:r>
      <w:r w:rsidRPr="00213E00">
        <w:t xml:space="preserve"> </w:t>
      </w:r>
    </w:p>
    <w:p w14:paraId="0632D1FA" w14:textId="77777777" w:rsidR="00C17B72" w:rsidRDefault="00C17B72">
      <w:pPr>
        <w:rPr>
          <w:b/>
          <w:bCs/>
          <w:kern w:val="32"/>
          <w:szCs w:val="22"/>
        </w:rPr>
      </w:pPr>
      <w:r>
        <w:rPr>
          <w:szCs w:val="22"/>
        </w:rPr>
        <w:br w:type="page"/>
      </w:r>
    </w:p>
    <w:p w14:paraId="5A1A79CC" w14:textId="12ACB1EF" w:rsidR="009A5287" w:rsidRPr="002C3227" w:rsidRDefault="00015F74" w:rsidP="002C3227">
      <w:pPr>
        <w:pStyle w:val="SMHeading"/>
      </w:pPr>
      <w:bookmarkStart w:id="220" w:name="_Toc39076235"/>
      <w:bookmarkStart w:id="221" w:name="_Toc39077838"/>
      <w:r w:rsidRPr="002C3227">
        <w:lastRenderedPageBreak/>
        <w:t>Table S1.</w:t>
      </w:r>
      <w:r w:rsidR="00B42F9C" w:rsidRPr="002C3227">
        <w:t xml:space="preserve"> </w:t>
      </w:r>
      <w:r w:rsidR="00AF7BA0" w:rsidRPr="002C3227">
        <w:t>Replication of grey-matter correlations identified in the UKB discovery sample</w:t>
      </w:r>
      <w:bookmarkEnd w:id="220"/>
      <w:bookmarkEnd w:id="221"/>
      <w:r w:rsidR="00477182" w:rsidRPr="002C3227">
        <w:t xml:space="preserve">  </w:t>
      </w:r>
    </w:p>
    <w:tbl>
      <w:tblPr>
        <w:tblStyle w:val="TableGrid"/>
        <w:tblW w:w="0" w:type="auto"/>
        <w:tblInd w:w="-596" w:type="dxa"/>
        <w:tblLook w:val="04A0" w:firstRow="1" w:lastRow="0" w:firstColumn="1" w:lastColumn="0" w:noHBand="0" w:noVBand="1"/>
      </w:tblPr>
      <w:tblGrid>
        <w:gridCol w:w="2917"/>
        <w:gridCol w:w="2558"/>
        <w:gridCol w:w="1145"/>
        <w:gridCol w:w="850"/>
        <w:gridCol w:w="819"/>
        <w:gridCol w:w="1361"/>
      </w:tblGrid>
      <w:tr w:rsidR="007B7C8A" w:rsidRPr="009F5242" w14:paraId="22A30939" w14:textId="77777777" w:rsidTr="007B7C8A">
        <w:tc>
          <w:tcPr>
            <w:tcW w:w="2917" w:type="dxa"/>
          </w:tcPr>
          <w:p w14:paraId="6B360B74" w14:textId="5285C920" w:rsidR="0082633A" w:rsidRPr="009F5242" w:rsidRDefault="0082633A" w:rsidP="00157CD0">
            <w:pPr>
              <w:pStyle w:val="SMcaption"/>
              <w:spacing w:line="276" w:lineRule="auto"/>
              <w:rPr>
                <w:rFonts w:ascii="Times New Roman" w:hAnsi="Times New Roman" w:cs="Times New Roman"/>
                <w:b/>
                <w:sz w:val="22"/>
                <w:szCs w:val="22"/>
              </w:rPr>
            </w:pPr>
            <w:r w:rsidRPr="009F5242">
              <w:rPr>
                <w:rFonts w:ascii="Times New Roman" w:hAnsi="Times New Roman" w:cs="Times New Roman"/>
                <w:b/>
                <w:sz w:val="22"/>
                <w:szCs w:val="22"/>
              </w:rPr>
              <w:t>Variable 1</w:t>
            </w:r>
          </w:p>
        </w:tc>
        <w:tc>
          <w:tcPr>
            <w:tcW w:w="2558" w:type="dxa"/>
          </w:tcPr>
          <w:p w14:paraId="13623FB4" w14:textId="7181ADE8" w:rsidR="0082633A" w:rsidRPr="009F5242" w:rsidRDefault="0082633A" w:rsidP="00157CD0">
            <w:pPr>
              <w:pStyle w:val="SMcaption"/>
              <w:spacing w:line="276" w:lineRule="auto"/>
              <w:rPr>
                <w:rFonts w:ascii="Times New Roman" w:hAnsi="Times New Roman" w:cs="Times New Roman"/>
                <w:b/>
                <w:sz w:val="22"/>
                <w:szCs w:val="22"/>
              </w:rPr>
            </w:pPr>
            <w:r w:rsidRPr="009F5242">
              <w:rPr>
                <w:rFonts w:ascii="Times New Roman" w:hAnsi="Times New Roman" w:cs="Times New Roman"/>
                <w:b/>
                <w:sz w:val="22"/>
                <w:szCs w:val="22"/>
              </w:rPr>
              <w:t>Variable 2</w:t>
            </w:r>
          </w:p>
        </w:tc>
        <w:tc>
          <w:tcPr>
            <w:tcW w:w="1145" w:type="dxa"/>
          </w:tcPr>
          <w:p w14:paraId="3B3298DC" w14:textId="03D050B6" w:rsidR="0082633A" w:rsidRPr="009F5242" w:rsidRDefault="0082633A" w:rsidP="00157CD0">
            <w:pPr>
              <w:pStyle w:val="SMcaption"/>
              <w:spacing w:line="276" w:lineRule="auto"/>
              <w:rPr>
                <w:rFonts w:ascii="Times New Roman" w:hAnsi="Times New Roman" w:cs="Times New Roman"/>
                <w:b/>
                <w:sz w:val="22"/>
                <w:szCs w:val="22"/>
              </w:rPr>
            </w:pPr>
            <w:r w:rsidRPr="009F5242">
              <w:rPr>
                <w:rFonts w:ascii="Times New Roman" w:hAnsi="Times New Roman" w:cs="Times New Roman"/>
                <w:b/>
                <w:sz w:val="22"/>
                <w:szCs w:val="22"/>
              </w:rPr>
              <w:t>Discovery</w:t>
            </w:r>
          </w:p>
        </w:tc>
        <w:tc>
          <w:tcPr>
            <w:tcW w:w="3030" w:type="dxa"/>
            <w:gridSpan w:val="3"/>
          </w:tcPr>
          <w:p w14:paraId="064F1346" w14:textId="453E585A" w:rsidR="0082633A" w:rsidRPr="009F5242" w:rsidRDefault="0082633A" w:rsidP="00157CD0">
            <w:pPr>
              <w:pStyle w:val="SMcaption"/>
              <w:spacing w:line="276" w:lineRule="auto"/>
              <w:rPr>
                <w:rFonts w:ascii="Times New Roman" w:hAnsi="Times New Roman" w:cs="Times New Roman"/>
                <w:b/>
                <w:sz w:val="22"/>
                <w:szCs w:val="22"/>
              </w:rPr>
            </w:pPr>
            <w:r w:rsidRPr="009F5242">
              <w:rPr>
                <w:rFonts w:ascii="Times New Roman" w:hAnsi="Times New Roman" w:cs="Times New Roman"/>
                <w:b/>
                <w:sz w:val="22"/>
                <w:szCs w:val="22"/>
              </w:rPr>
              <w:t>Replication</w:t>
            </w:r>
          </w:p>
        </w:tc>
      </w:tr>
      <w:tr w:rsidR="007B7C8A" w:rsidRPr="009F5242" w14:paraId="68A51E38" w14:textId="77777777" w:rsidTr="007B7C8A">
        <w:tc>
          <w:tcPr>
            <w:tcW w:w="2917" w:type="dxa"/>
          </w:tcPr>
          <w:p w14:paraId="6199B573" w14:textId="6BA3D6B6" w:rsidR="0082633A" w:rsidRPr="009F5242" w:rsidRDefault="0082633A" w:rsidP="00157CD0">
            <w:pPr>
              <w:pStyle w:val="SMcaption"/>
              <w:spacing w:line="276" w:lineRule="auto"/>
              <w:rPr>
                <w:rFonts w:ascii="Times New Roman" w:hAnsi="Times New Roman" w:cs="Times New Roman"/>
                <w:b/>
                <w:sz w:val="22"/>
                <w:szCs w:val="22"/>
              </w:rPr>
            </w:pPr>
          </w:p>
        </w:tc>
        <w:tc>
          <w:tcPr>
            <w:tcW w:w="2558" w:type="dxa"/>
          </w:tcPr>
          <w:p w14:paraId="60D2E513" w14:textId="6528DC99" w:rsidR="0082633A" w:rsidRPr="009F5242" w:rsidRDefault="0082633A" w:rsidP="00157CD0">
            <w:pPr>
              <w:pStyle w:val="SMcaption"/>
              <w:spacing w:line="276" w:lineRule="auto"/>
              <w:rPr>
                <w:rFonts w:ascii="Times New Roman" w:hAnsi="Times New Roman" w:cs="Times New Roman"/>
                <w:b/>
                <w:sz w:val="22"/>
                <w:szCs w:val="22"/>
              </w:rPr>
            </w:pPr>
          </w:p>
        </w:tc>
        <w:tc>
          <w:tcPr>
            <w:tcW w:w="1145" w:type="dxa"/>
          </w:tcPr>
          <w:p w14:paraId="15AB041D" w14:textId="69B50BB0" w:rsidR="0082633A" w:rsidRPr="009F5242" w:rsidRDefault="0082633A" w:rsidP="00EB0BB2">
            <w:pPr>
              <w:pStyle w:val="SMcaption"/>
              <w:spacing w:line="276" w:lineRule="auto"/>
              <w:rPr>
                <w:rFonts w:ascii="Times New Roman" w:hAnsi="Times New Roman" w:cs="Times New Roman"/>
                <w:b/>
                <w:sz w:val="22"/>
                <w:szCs w:val="22"/>
              </w:rPr>
            </w:pPr>
            <w:r w:rsidRPr="009F5242">
              <w:rPr>
                <w:rFonts w:ascii="Times New Roman" w:hAnsi="Times New Roman" w:cs="Times New Roman"/>
                <w:b/>
                <w:sz w:val="22"/>
                <w:szCs w:val="22"/>
              </w:rPr>
              <w:t xml:space="preserve">rGM </w:t>
            </w:r>
          </w:p>
        </w:tc>
        <w:tc>
          <w:tcPr>
            <w:tcW w:w="850" w:type="dxa"/>
          </w:tcPr>
          <w:p w14:paraId="5CC989D3" w14:textId="1150C05C" w:rsidR="0082633A" w:rsidRPr="009F5242" w:rsidRDefault="0082633A" w:rsidP="00EB0BB2">
            <w:pPr>
              <w:pStyle w:val="SMcaption"/>
              <w:spacing w:line="276" w:lineRule="auto"/>
              <w:rPr>
                <w:rFonts w:ascii="Times New Roman" w:hAnsi="Times New Roman" w:cs="Times New Roman"/>
                <w:b/>
                <w:sz w:val="22"/>
                <w:szCs w:val="22"/>
              </w:rPr>
            </w:pPr>
            <w:r w:rsidRPr="009F5242">
              <w:rPr>
                <w:rFonts w:ascii="Times New Roman" w:hAnsi="Times New Roman" w:cs="Times New Roman"/>
                <w:b/>
                <w:sz w:val="22"/>
                <w:szCs w:val="22"/>
              </w:rPr>
              <w:t xml:space="preserve">rGM </w:t>
            </w:r>
          </w:p>
        </w:tc>
        <w:tc>
          <w:tcPr>
            <w:tcW w:w="819" w:type="dxa"/>
          </w:tcPr>
          <w:p w14:paraId="3AB953D2" w14:textId="153E1AD1" w:rsidR="0082633A" w:rsidRPr="009F5242" w:rsidRDefault="0082633A" w:rsidP="00157CD0">
            <w:pPr>
              <w:pStyle w:val="SMcaption"/>
              <w:spacing w:line="276" w:lineRule="auto"/>
              <w:rPr>
                <w:rFonts w:ascii="Times New Roman" w:hAnsi="Times New Roman" w:cs="Times New Roman"/>
                <w:b/>
                <w:sz w:val="22"/>
                <w:szCs w:val="22"/>
              </w:rPr>
            </w:pPr>
            <w:r w:rsidRPr="009F5242">
              <w:rPr>
                <w:rFonts w:ascii="Times New Roman" w:hAnsi="Times New Roman" w:cs="Times New Roman"/>
                <w:b/>
                <w:sz w:val="22"/>
                <w:szCs w:val="22"/>
              </w:rPr>
              <w:t>SE</w:t>
            </w:r>
          </w:p>
        </w:tc>
        <w:tc>
          <w:tcPr>
            <w:tcW w:w="1361" w:type="dxa"/>
          </w:tcPr>
          <w:p w14:paraId="72D175E7" w14:textId="3A540B32" w:rsidR="0082633A" w:rsidRPr="009F5242" w:rsidRDefault="0082633A" w:rsidP="00157CD0">
            <w:pPr>
              <w:pStyle w:val="SMcaption"/>
              <w:spacing w:line="276" w:lineRule="auto"/>
              <w:rPr>
                <w:rFonts w:ascii="Times New Roman" w:hAnsi="Times New Roman" w:cs="Times New Roman"/>
                <w:b/>
                <w:sz w:val="22"/>
                <w:szCs w:val="22"/>
              </w:rPr>
            </w:pPr>
            <w:r w:rsidRPr="009F5242">
              <w:rPr>
                <w:rFonts w:ascii="Times New Roman" w:hAnsi="Times New Roman" w:cs="Times New Roman"/>
                <w:b/>
                <w:sz w:val="22"/>
                <w:szCs w:val="22"/>
              </w:rPr>
              <w:t>pvalue</w:t>
            </w:r>
          </w:p>
        </w:tc>
      </w:tr>
      <w:tr w:rsidR="007B7C8A" w:rsidRPr="009F5242" w14:paraId="60EEF106" w14:textId="77777777" w:rsidTr="007B7C8A">
        <w:tc>
          <w:tcPr>
            <w:tcW w:w="2917" w:type="dxa"/>
            <w:vAlign w:val="bottom"/>
          </w:tcPr>
          <w:p w14:paraId="21853B90" w14:textId="55EFCA50"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Fluid intelligence</w:t>
            </w:r>
          </w:p>
        </w:tc>
        <w:tc>
          <w:tcPr>
            <w:tcW w:w="2558" w:type="dxa"/>
            <w:vAlign w:val="bottom"/>
          </w:tcPr>
          <w:p w14:paraId="0F4AC866" w14:textId="6B314317"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Max digits attempted</w:t>
            </w:r>
          </w:p>
        </w:tc>
        <w:tc>
          <w:tcPr>
            <w:tcW w:w="1145" w:type="dxa"/>
            <w:vAlign w:val="bottom"/>
          </w:tcPr>
          <w:p w14:paraId="42F6B6AA" w14:textId="618E5A45"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0.71</w:t>
            </w:r>
          </w:p>
        </w:tc>
        <w:tc>
          <w:tcPr>
            <w:tcW w:w="850" w:type="dxa"/>
            <w:vAlign w:val="bottom"/>
          </w:tcPr>
          <w:p w14:paraId="0DCA67C9" w14:textId="4467E787"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1.0</w:t>
            </w:r>
          </w:p>
        </w:tc>
        <w:tc>
          <w:tcPr>
            <w:tcW w:w="819" w:type="dxa"/>
            <w:vAlign w:val="bottom"/>
          </w:tcPr>
          <w:p w14:paraId="28FC3D33" w14:textId="1BF1BB28"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7.3</w:t>
            </w:r>
          </w:p>
        </w:tc>
        <w:tc>
          <w:tcPr>
            <w:tcW w:w="1361" w:type="dxa"/>
            <w:vAlign w:val="bottom"/>
          </w:tcPr>
          <w:p w14:paraId="6FC48353" w14:textId="1C900F1D"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0.29469</w:t>
            </w:r>
          </w:p>
        </w:tc>
      </w:tr>
      <w:tr w:rsidR="007B7C8A" w:rsidRPr="009F5242" w14:paraId="19A7E0A9" w14:textId="77777777" w:rsidTr="007B7C8A">
        <w:tc>
          <w:tcPr>
            <w:tcW w:w="2917" w:type="dxa"/>
            <w:vAlign w:val="bottom"/>
          </w:tcPr>
          <w:p w14:paraId="36CDD9BC" w14:textId="5BE7C177"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Fluid intelligence</w:t>
            </w:r>
          </w:p>
        </w:tc>
        <w:tc>
          <w:tcPr>
            <w:tcW w:w="2558" w:type="dxa"/>
            <w:vAlign w:val="bottom"/>
          </w:tcPr>
          <w:p w14:paraId="1226E494" w14:textId="64F5D2A9"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Number correct symbol matches</w:t>
            </w:r>
          </w:p>
        </w:tc>
        <w:tc>
          <w:tcPr>
            <w:tcW w:w="1145" w:type="dxa"/>
            <w:vAlign w:val="bottom"/>
          </w:tcPr>
          <w:p w14:paraId="791BCF17" w14:textId="3C94DA20"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0.72</w:t>
            </w:r>
          </w:p>
        </w:tc>
        <w:tc>
          <w:tcPr>
            <w:tcW w:w="850" w:type="dxa"/>
            <w:vAlign w:val="bottom"/>
          </w:tcPr>
          <w:p w14:paraId="3AE49094" w14:textId="612A01FA"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1.0</w:t>
            </w:r>
          </w:p>
        </w:tc>
        <w:tc>
          <w:tcPr>
            <w:tcW w:w="819" w:type="dxa"/>
            <w:vAlign w:val="bottom"/>
          </w:tcPr>
          <w:p w14:paraId="6D8B54E8" w14:textId="23A59C97"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25.1</w:t>
            </w:r>
          </w:p>
        </w:tc>
        <w:tc>
          <w:tcPr>
            <w:tcW w:w="1361" w:type="dxa"/>
            <w:vAlign w:val="bottom"/>
          </w:tcPr>
          <w:p w14:paraId="15452BA4" w14:textId="17A8B9C8"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0.31246</w:t>
            </w:r>
          </w:p>
        </w:tc>
      </w:tr>
      <w:tr w:rsidR="007B7C8A" w:rsidRPr="009F5242" w14:paraId="6C2651F0" w14:textId="77777777" w:rsidTr="007B7C8A">
        <w:tc>
          <w:tcPr>
            <w:tcW w:w="2917" w:type="dxa"/>
            <w:vAlign w:val="bottom"/>
          </w:tcPr>
          <w:p w14:paraId="49A16658" w14:textId="459F94D5"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Max digits attempted</w:t>
            </w:r>
          </w:p>
        </w:tc>
        <w:tc>
          <w:tcPr>
            <w:tcW w:w="2558" w:type="dxa"/>
            <w:vAlign w:val="bottom"/>
          </w:tcPr>
          <w:p w14:paraId="4FE01EC7" w14:textId="161D7763"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Number correct symbol matches</w:t>
            </w:r>
          </w:p>
        </w:tc>
        <w:tc>
          <w:tcPr>
            <w:tcW w:w="1145" w:type="dxa"/>
            <w:vAlign w:val="bottom"/>
          </w:tcPr>
          <w:p w14:paraId="640985D8" w14:textId="3580C81B"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1.0</w:t>
            </w:r>
          </w:p>
        </w:tc>
        <w:tc>
          <w:tcPr>
            <w:tcW w:w="850" w:type="dxa"/>
            <w:vAlign w:val="bottom"/>
          </w:tcPr>
          <w:p w14:paraId="5C60893B" w14:textId="239ACF28"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1.0</w:t>
            </w:r>
          </w:p>
        </w:tc>
        <w:tc>
          <w:tcPr>
            <w:tcW w:w="819" w:type="dxa"/>
            <w:vAlign w:val="bottom"/>
          </w:tcPr>
          <w:p w14:paraId="7E7D8D7F" w14:textId="23750308"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25.1</w:t>
            </w:r>
          </w:p>
        </w:tc>
        <w:tc>
          <w:tcPr>
            <w:tcW w:w="1361" w:type="dxa"/>
            <w:vAlign w:val="bottom"/>
          </w:tcPr>
          <w:p w14:paraId="31AA4503" w14:textId="1B7F5B71"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0.31246</w:t>
            </w:r>
          </w:p>
        </w:tc>
      </w:tr>
      <w:tr w:rsidR="007B7C8A" w:rsidRPr="009F5242" w14:paraId="3A592FF0" w14:textId="77777777" w:rsidTr="007B7C8A">
        <w:tc>
          <w:tcPr>
            <w:tcW w:w="2917" w:type="dxa"/>
            <w:vAlign w:val="bottom"/>
          </w:tcPr>
          <w:p w14:paraId="152259D4" w14:textId="0379D9CD"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Fluid intelligence</w:t>
            </w:r>
          </w:p>
        </w:tc>
        <w:tc>
          <w:tcPr>
            <w:tcW w:w="2558" w:type="dxa"/>
            <w:vAlign w:val="bottom"/>
          </w:tcPr>
          <w:p w14:paraId="61DCD462" w14:textId="74A52FDD"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Cheese intake</w:t>
            </w:r>
          </w:p>
        </w:tc>
        <w:tc>
          <w:tcPr>
            <w:tcW w:w="1145" w:type="dxa"/>
            <w:vAlign w:val="bottom"/>
          </w:tcPr>
          <w:p w14:paraId="6FCCA08B" w14:textId="28897C6A"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1.0</w:t>
            </w:r>
          </w:p>
        </w:tc>
        <w:tc>
          <w:tcPr>
            <w:tcW w:w="850" w:type="dxa"/>
            <w:vAlign w:val="bottom"/>
          </w:tcPr>
          <w:p w14:paraId="1837F8BF" w14:textId="678690B1"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0.82</w:t>
            </w:r>
          </w:p>
        </w:tc>
        <w:tc>
          <w:tcPr>
            <w:tcW w:w="819" w:type="dxa"/>
            <w:vAlign w:val="bottom"/>
          </w:tcPr>
          <w:p w14:paraId="364E81CB" w14:textId="5B0209E5"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0.2</w:t>
            </w:r>
          </w:p>
        </w:tc>
        <w:tc>
          <w:tcPr>
            <w:tcW w:w="1361" w:type="dxa"/>
            <w:vAlign w:val="bottom"/>
          </w:tcPr>
          <w:p w14:paraId="7CD60A61" w14:textId="30135713"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0.0015689</w:t>
            </w:r>
          </w:p>
        </w:tc>
      </w:tr>
      <w:tr w:rsidR="007B7C8A" w:rsidRPr="009F5242" w14:paraId="7D7F7E2D" w14:textId="77777777" w:rsidTr="007B7C8A">
        <w:tc>
          <w:tcPr>
            <w:tcW w:w="2917" w:type="dxa"/>
            <w:vAlign w:val="bottom"/>
          </w:tcPr>
          <w:p w14:paraId="0A90D80B" w14:textId="002A1971"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Time spent outdoors summer</w:t>
            </w:r>
          </w:p>
        </w:tc>
        <w:tc>
          <w:tcPr>
            <w:tcW w:w="2558" w:type="dxa"/>
            <w:vAlign w:val="bottom"/>
          </w:tcPr>
          <w:p w14:paraId="71BCC6E7" w14:textId="6A1EA3BE"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Time spent outdoors winter</w:t>
            </w:r>
          </w:p>
        </w:tc>
        <w:tc>
          <w:tcPr>
            <w:tcW w:w="1145" w:type="dxa"/>
            <w:vAlign w:val="bottom"/>
          </w:tcPr>
          <w:p w14:paraId="722792DC" w14:textId="3D76C8B9"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1.0</w:t>
            </w:r>
          </w:p>
        </w:tc>
        <w:tc>
          <w:tcPr>
            <w:tcW w:w="850" w:type="dxa"/>
            <w:vAlign w:val="bottom"/>
          </w:tcPr>
          <w:p w14:paraId="733A075E" w14:textId="3069B28A"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1.0</w:t>
            </w:r>
          </w:p>
        </w:tc>
        <w:tc>
          <w:tcPr>
            <w:tcW w:w="819" w:type="dxa"/>
            <w:vAlign w:val="bottom"/>
          </w:tcPr>
          <w:p w14:paraId="14398E52" w14:textId="784274AC"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0.2</w:t>
            </w:r>
          </w:p>
        </w:tc>
        <w:tc>
          <w:tcPr>
            <w:tcW w:w="1361" w:type="dxa"/>
            <w:vAlign w:val="bottom"/>
          </w:tcPr>
          <w:p w14:paraId="7F15AC4A" w14:textId="26CD07B9"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0.1928</w:t>
            </w:r>
          </w:p>
        </w:tc>
      </w:tr>
      <w:tr w:rsidR="007B7C8A" w:rsidRPr="009F5242" w14:paraId="0F1BD593" w14:textId="77777777" w:rsidTr="007B7C8A">
        <w:tc>
          <w:tcPr>
            <w:tcW w:w="2917" w:type="dxa"/>
            <w:vAlign w:val="bottom"/>
          </w:tcPr>
          <w:p w14:paraId="1F1888C0" w14:textId="347CA9DC"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Time spent watching television</w:t>
            </w:r>
          </w:p>
        </w:tc>
        <w:tc>
          <w:tcPr>
            <w:tcW w:w="2558" w:type="dxa"/>
            <w:vAlign w:val="bottom"/>
          </w:tcPr>
          <w:p w14:paraId="0B42DFBB" w14:textId="2D8D2C1F"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Body fat percentage</w:t>
            </w:r>
          </w:p>
        </w:tc>
        <w:tc>
          <w:tcPr>
            <w:tcW w:w="1145" w:type="dxa"/>
            <w:vAlign w:val="bottom"/>
          </w:tcPr>
          <w:p w14:paraId="1F8DC255" w14:textId="33DD3E5A"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0.73</w:t>
            </w:r>
          </w:p>
        </w:tc>
        <w:tc>
          <w:tcPr>
            <w:tcW w:w="850" w:type="dxa"/>
            <w:vAlign w:val="bottom"/>
          </w:tcPr>
          <w:p w14:paraId="1C64EF9A" w14:textId="61F3229C"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0.81</w:t>
            </w:r>
          </w:p>
        </w:tc>
        <w:tc>
          <w:tcPr>
            <w:tcW w:w="819" w:type="dxa"/>
            <w:vAlign w:val="bottom"/>
          </w:tcPr>
          <w:p w14:paraId="6748ADAD" w14:textId="1A131855"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0.2</w:t>
            </w:r>
          </w:p>
        </w:tc>
        <w:tc>
          <w:tcPr>
            <w:tcW w:w="1361" w:type="dxa"/>
            <w:vAlign w:val="bottom"/>
          </w:tcPr>
          <w:p w14:paraId="6A3BB1AB" w14:textId="0C085D86"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4.42E-05</w:t>
            </w:r>
          </w:p>
        </w:tc>
      </w:tr>
      <w:tr w:rsidR="007B7C8A" w:rsidRPr="009F5242" w14:paraId="3ADA71CB" w14:textId="77777777" w:rsidTr="007B7C8A">
        <w:trPr>
          <w:trHeight w:val="330"/>
        </w:trPr>
        <w:tc>
          <w:tcPr>
            <w:tcW w:w="2917" w:type="dxa"/>
            <w:vAlign w:val="bottom"/>
          </w:tcPr>
          <w:p w14:paraId="39DD23D2" w14:textId="10FACB09"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 xml:space="preserve">Frequency </w:t>
            </w:r>
            <w:r w:rsidR="00167AC4" w:rsidRPr="009F5242">
              <w:rPr>
                <w:rFonts w:ascii="Times New Roman" w:hAnsi="Times New Roman" w:cs="Times New Roman"/>
                <w:color w:val="000000"/>
              </w:rPr>
              <w:t>vigorous</w:t>
            </w:r>
            <w:r w:rsidRPr="009F5242">
              <w:rPr>
                <w:rFonts w:ascii="Times New Roman" w:hAnsi="Times New Roman" w:cs="Times New Roman"/>
                <w:color w:val="000000"/>
              </w:rPr>
              <w:t xml:space="preserve"> activity</w:t>
            </w:r>
          </w:p>
        </w:tc>
        <w:tc>
          <w:tcPr>
            <w:tcW w:w="2558" w:type="dxa"/>
            <w:vAlign w:val="bottom"/>
          </w:tcPr>
          <w:p w14:paraId="73B40AB3" w14:textId="5A90C681"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Acceleration force</w:t>
            </w:r>
          </w:p>
        </w:tc>
        <w:tc>
          <w:tcPr>
            <w:tcW w:w="1145" w:type="dxa"/>
            <w:vAlign w:val="bottom"/>
          </w:tcPr>
          <w:p w14:paraId="5D0B65F1" w14:textId="49ADE334"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1.0</w:t>
            </w:r>
          </w:p>
        </w:tc>
        <w:tc>
          <w:tcPr>
            <w:tcW w:w="850" w:type="dxa"/>
            <w:vAlign w:val="bottom"/>
          </w:tcPr>
          <w:p w14:paraId="1952C491" w14:textId="4783A9A4"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0.62</w:t>
            </w:r>
          </w:p>
        </w:tc>
        <w:tc>
          <w:tcPr>
            <w:tcW w:w="819" w:type="dxa"/>
            <w:vAlign w:val="bottom"/>
          </w:tcPr>
          <w:p w14:paraId="174BA560" w14:textId="6999261B"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0.4</w:t>
            </w:r>
          </w:p>
        </w:tc>
        <w:tc>
          <w:tcPr>
            <w:tcW w:w="1361" w:type="dxa"/>
            <w:vAlign w:val="bottom"/>
          </w:tcPr>
          <w:p w14:paraId="4C141E47" w14:textId="39B2123B"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0.13604</w:t>
            </w:r>
          </w:p>
        </w:tc>
      </w:tr>
      <w:tr w:rsidR="007B7C8A" w:rsidRPr="009F5242" w14:paraId="402C0229" w14:textId="77777777" w:rsidTr="007B7C8A">
        <w:tc>
          <w:tcPr>
            <w:tcW w:w="2917" w:type="dxa"/>
            <w:vAlign w:val="bottom"/>
          </w:tcPr>
          <w:p w14:paraId="694C5714" w14:textId="7F1C289D"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Overall health rating</w:t>
            </w:r>
          </w:p>
        </w:tc>
        <w:tc>
          <w:tcPr>
            <w:tcW w:w="2558" w:type="dxa"/>
            <w:vAlign w:val="bottom"/>
          </w:tcPr>
          <w:p w14:paraId="30B58E68" w14:textId="764F027F"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Pulse rate 1</w:t>
            </w:r>
          </w:p>
        </w:tc>
        <w:tc>
          <w:tcPr>
            <w:tcW w:w="1145" w:type="dxa"/>
            <w:vAlign w:val="bottom"/>
          </w:tcPr>
          <w:p w14:paraId="4024F416" w14:textId="2EF219EF"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1.0</w:t>
            </w:r>
          </w:p>
        </w:tc>
        <w:tc>
          <w:tcPr>
            <w:tcW w:w="850" w:type="dxa"/>
            <w:vAlign w:val="bottom"/>
          </w:tcPr>
          <w:p w14:paraId="64B4D4B2" w14:textId="210FD2CB"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1.0</w:t>
            </w:r>
          </w:p>
        </w:tc>
        <w:tc>
          <w:tcPr>
            <w:tcW w:w="819" w:type="dxa"/>
            <w:vAlign w:val="bottom"/>
          </w:tcPr>
          <w:p w14:paraId="08508F4D" w14:textId="3357C09C"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0.5</w:t>
            </w:r>
          </w:p>
        </w:tc>
        <w:tc>
          <w:tcPr>
            <w:tcW w:w="1361" w:type="dxa"/>
            <w:vAlign w:val="bottom"/>
          </w:tcPr>
          <w:p w14:paraId="15964043" w14:textId="220ADB3B"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0.01224</w:t>
            </w:r>
          </w:p>
        </w:tc>
      </w:tr>
      <w:tr w:rsidR="007B7C8A" w:rsidRPr="009F5242" w14:paraId="3ACE23A2" w14:textId="77777777" w:rsidTr="007B7C8A">
        <w:tc>
          <w:tcPr>
            <w:tcW w:w="2917" w:type="dxa"/>
            <w:vAlign w:val="bottom"/>
          </w:tcPr>
          <w:p w14:paraId="77D6FD25" w14:textId="501FBEE4"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Overall health rating</w:t>
            </w:r>
          </w:p>
        </w:tc>
        <w:tc>
          <w:tcPr>
            <w:tcW w:w="2558" w:type="dxa"/>
            <w:vAlign w:val="bottom"/>
          </w:tcPr>
          <w:p w14:paraId="0DBA75D9" w14:textId="6CEB1B4C"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Pulse rate 2</w:t>
            </w:r>
          </w:p>
        </w:tc>
        <w:tc>
          <w:tcPr>
            <w:tcW w:w="1145" w:type="dxa"/>
            <w:vAlign w:val="bottom"/>
          </w:tcPr>
          <w:p w14:paraId="4547AD9E" w14:textId="18D9A9B6"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1.0</w:t>
            </w:r>
          </w:p>
        </w:tc>
        <w:tc>
          <w:tcPr>
            <w:tcW w:w="850" w:type="dxa"/>
            <w:vAlign w:val="bottom"/>
          </w:tcPr>
          <w:p w14:paraId="69DC718B" w14:textId="771683E5"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1.0</w:t>
            </w:r>
          </w:p>
        </w:tc>
        <w:tc>
          <w:tcPr>
            <w:tcW w:w="819" w:type="dxa"/>
            <w:vAlign w:val="bottom"/>
          </w:tcPr>
          <w:p w14:paraId="48FCD7F5" w14:textId="6FA1A0EB"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0.5</w:t>
            </w:r>
          </w:p>
        </w:tc>
        <w:tc>
          <w:tcPr>
            <w:tcW w:w="1361" w:type="dxa"/>
            <w:vAlign w:val="bottom"/>
          </w:tcPr>
          <w:p w14:paraId="26F5B283" w14:textId="22213B88"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0.012028</w:t>
            </w:r>
          </w:p>
        </w:tc>
      </w:tr>
      <w:tr w:rsidR="007B7C8A" w:rsidRPr="009F5242" w14:paraId="196FEE6B" w14:textId="77777777" w:rsidTr="007B7C8A">
        <w:tc>
          <w:tcPr>
            <w:tcW w:w="2917" w:type="dxa"/>
            <w:vAlign w:val="bottom"/>
          </w:tcPr>
          <w:p w14:paraId="15EDFB47" w14:textId="12833716"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Pulse rate 1</w:t>
            </w:r>
          </w:p>
        </w:tc>
        <w:tc>
          <w:tcPr>
            <w:tcW w:w="2558" w:type="dxa"/>
            <w:vAlign w:val="bottom"/>
          </w:tcPr>
          <w:p w14:paraId="65CD9374" w14:textId="4EE4FFDD"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Pulse rate 2</w:t>
            </w:r>
          </w:p>
        </w:tc>
        <w:tc>
          <w:tcPr>
            <w:tcW w:w="1145" w:type="dxa"/>
            <w:vAlign w:val="bottom"/>
          </w:tcPr>
          <w:p w14:paraId="1A9EBFFB" w14:textId="71507452"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0.99</w:t>
            </w:r>
          </w:p>
        </w:tc>
        <w:tc>
          <w:tcPr>
            <w:tcW w:w="850" w:type="dxa"/>
            <w:vAlign w:val="bottom"/>
          </w:tcPr>
          <w:p w14:paraId="5737B6CE" w14:textId="35CED357"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1.0</w:t>
            </w:r>
          </w:p>
        </w:tc>
        <w:tc>
          <w:tcPr>
            <w:tcW w:w="819" w:type="dxa"/>
            <w:vAlign w:val="bottom"/>
          </w:tcPr>
          <w:p w14:paraId="0F6CE6A3" w14:textId="26A74E0F"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0.01</w:t>
            </w:r>
          </w:p>
        </w:tc>
        <w:tc>
          <w:tcPr>
            <w:tcW w:w="1361" w:type="dxa"/>
            <w:vAlign w:val="bottom"/>
          </w:tcPr>
          <w:p w14:paraId="5FD8C0F9" w14:textId="1AC3F5C4"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0.00049312</w:t>
            </w:r>
          </w:p>
        </w:tc>
      </w:tr>
      <w:tr w:rsidR="007B7C8A" w:rsidRPr="009F5242" w14:paraId="50BB3615" w14:textId="77777777" w:rsidTr="007B7C8A">
        <w:tc>
          <w:tcPr>
            <w:tcW w:w="2917" w:type="dxa"/>
            <w:vAlign w:val="bottom"/>
          </w:tcPr>
          <w:p w14:paraId="6BCA0069" w14:textId="423895F4"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Overall health rating</w:t>
            </w:r>
          </w:p>
        </w:tc>
        <w:tc>
          <w:tcPr>
            <w:tcW w:w="2558" w:type="dxa"/>
            <w:vAlign w:val="bottom"/>
          </w:tcPr>
          <w:p w14:paraId="3F7E9D1A" w14:textId="0FDD9539"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Waist circumference</w:t>
            </w:r>
          </w:p>
        </w:tc>
        <w:tc>
          <w:tcPr>
            <w:tcW w:w="1145" w:type="dxa"/>
            <w:vAlign w:val="bottom"/>
          </w:tcPr>
          <w:p w14:paraId="775DCA14" w14:textId="368B5963"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1.0</w:t>
            </w:r>
          </w:p>
        </w:tc>
        <w:tc>
          <w:tcPr>
            <w:tcW w:w="850" w:type="dxa"/>
            <w:vAlign w:val="bottom"/>
          </w:tcPr>
          <w:p w14:paraId="641E6716" w14:textId="0DCE7861"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0.39</w:t>
            </w:r>
          </w:p>
        </w:tc>
        <w:tc>
          <w:tcPr>
            <w:tcW w:w="819" w:type="dxa"/>
            <w:vAlign w:val="bottom"/>
          </w:tcPr>
          <w:p w14:paraId="7D65A0B6" w14:textId="3B9E4E2E"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0.4</w:t>
            </w:r>
          </w:p>
        </w:tc>
        <w:tc>
          <w:tcPr>
            <w:tcW w:w="1361" w:type="dxa"/>
            <w:vAlign w:val="bottom"/>
          </w:tcPr>
          <w:p w14:paraId="3ED371A2" w14:textId="1A4F1E2F"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0.19506</w:t>
            </w:r>
          </w:p>
        </w:tc>
      </w:tr>
      <w:tr w:rsidR="007B7C8A" w:rsidRPr="009F5242" w14:paraId="1EC22AA0" w14:textId="77777777" w:rsidTr="007B7C8A">
        <w:tc>
          <w:tcPr>
            <w:tcW w:w="2917" w:type="dxa"/>
            <w:vAlign w:val="bottom"/>
          </w:tcPr>
          <w:p w14:paraId="44C03350" w14:textId="42B26E8B"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Body fat percentage</w:t>
            </w:r>
          </w:p>
        </w:tc>
        <w:tc>
          <w:tcPr>
            <w:tcW w:w="2558" w:type="dxa"/>
            <w:vAlign w:val="bottom"/>
          </w:tcPr>
          <w:p w14:paraId="1C7D621A" w14:textId="5247A53C"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Waist circumference</w:t>
            </w:r>
          </w:p>
        </w:tc>
        <w:tc>
          <w:tcPr>
            <w:tcW w:w="1145" w:type="dxa"/>
            <w:vAlign w:val="bottom"/>
          </w:tcPr>
          <w:p w14:paraId="1129315A" w14:textId="1AF0FE83"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0.52</w:t>
            </w:r>
          </w:p>
        </w:tc>
        <w:tc>
          <w:tcPr>
            <w:tcW w:w="850" w:type="dxa"/>
            <w:vAlign w:val="bottom"/>
          </w:tcPr>
          <w:p w14:paraId="7456FC1F" w14:textId="44ECE5DF"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0.45</w:t>
            </w:r>
          </w:p>
        </w:tc>
        <w:tc>
          <w:tcPr>
            <w:tcW w:w="819" w:type="dxa"/>
            <w:vAlign w:val="bottom"/>
          </w:tcPr>
          <w:p w14:paraId="48131477" w14:textId="4329FFDF"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0.2</w:t>
            </w:r>
          </w:p>
        </w:tc>
        <w:tc>
          <w:tcPr>
            <w:tcW w:w="1361" w:type="dxa"/>
            <w:vAlign w:val="bottom"/>
          </w:tcPr>
          <w:p w14:paraId="1F0505F4" w14:textId="7DC6C91B"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0.02677</w:t>
            </w:r>
          </w:p>
        </w:tc>
      </w:tr>
      <w:tr w:rsidR="007B7C8A" w:rsidRPr="009F5242" w14:paraId="72E59316" w14:textId="77777777" w:rsidTr="007B7C8A">
        <w:tc>
          <w:tcPr>
            <w:tcW w:w="2917" w:type="dxa"/>
            <w:vAlign w:val="bottom"/>
          </w:tcPr>
          <w:p w14:paraId="47F307CC" w14:textId="219AC75D"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Pulse rate 1</w:t>
            </w:r>
          </w:p>
        </w:tc>
        <w:tc>
          <w:tcPr>
            <w:tcW w:w="2558" w:type="dxa"/>
            <w:vAlign w:val="bottom"/>
          </w:tcPr>
          <w:p w14:paraId="517F07BB" w14:textId="49DF0916"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Waist circumference</w:t>
            </w:r>
          </w:p>
        </w:tc>
        <w:tc>
          <w:tcPr>
            <w:tcW w:w="1145" w:type="dxa"/>
            <w:vAlign w:val="bottom"/>
          </w:tcPr>
          <w:p w14:paraId="11587CFC" w14:textId="2A60AF5F"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0.67</w:t>
            </w:r>
          </w:p>
        </w:tc>
        <w:tc>
          <w:tcPr>
            <w:tcW w:w="850" w:type="dxa"/>
            <w:vAlign w:val="bottom"/>
          </w:tcPr>
          <w:p w14:paraId="0ABF802E" w14:textId="3784409A"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0.31</w:t>
            </w:r>
          </w:p>
        </w:tc>
        <w:tc>
          <w:tcPr>
            <w:tcW w:w="819" w:type="dxa"/>
            <w:vAlign w:val="bottom"/>
          </w:tcPr>
          <w:p w14:paraId="6FA513C3" w14:textId="3D49DA97"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0.3</w:t>
            </w:r>
          </w:p>
        </w:tc>
        <w:tc>
          <w:tcPr>
            <w:tcW w:w="1361" w:type="dxa"/>
            <w:vAlign w:val="bottom"/>
          </w:tcPr>
          <w:p w14:paraId="2AF422BE" w14:textId="65ACDE52"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0.1675</w:t>
            </w:r>
          </w:p>
        </w:tc>
      </w:tr>
      <w:tr w:rsidR="007B7C8A" w:rsidRPr="009F5242" w14:paraId="21BD6256" w14:textId="77777777" w:rsidTr="007B7C8A">
        <w:tc>
          <w:tcPr>
            <w:tcW w:w="2917" w:type="dxa"/>
            <w:vAlign w:val="bottom"/>
          </w:tcPr>
          <w:p w14:paraId="118961F4" w14:textId="0C6C63B7"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Pulse rate 2</w:t>
            </w:r>
          </w:p>
        </w:tc>
        <w:tc>
          <w:tcPr>
            <w:tcW w:w="2558" w:type="dxa"/>
            <w:vAlign w:val="bottom"/>
          </w:tcPr>
          <w:p w14:paraId="5E7F8C94" w14:textId="353A2B56"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Waist circumference</w:t>
            </w:r>
          </w:p>
        </w:tc>
        <w:tc>
          <w:tcPr>
            <w:tcW w:w="1145" w:type="dxa"/>
            <w:vAlign w:val="bottom"/>
          </w:tcPr>
          <w:p w14:paraId="5E40F9C8" w14:textId="3C0171E2"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0.73</w:t>
            </w:r>
          </w:p>
        </w:tc>
        <w:tc>
          <w:tcPr>
            <w:tcW w:w="850" w:type="dxa"/>
            <w:vAlign w:val="bottom"/>
          </w:tcPr>
          <w:p w14:paraId="7DBB5CB2" w14:textId="446B617D"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0.56</w:t>
            </w:r>
          </w:p>
        </w:tc>
        <w:tc>
          <w:tcPr>
            <w:tcW w:w="819" w:type="dxa"/>
            <w:vAlign w:val="bottom"/>
          </w:tcPr>
          <w:p w14:paraId="17E02036" w14:textId="55539EC2"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0.3</w:t>
            </w:r>
          </w:p>
        </w:tc>
        <w:tc>
          <w:tcPr>
            <w:tcW w:w="1361" w:type="dxa"/>
            <w:vAlign w:val="bottom"/>
          </w:tcPr>
          <w:p w14:paraId="0C4081BA" w14:textId="51BD252A"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0.047662</w:t>
            </w:r>
          </w:p>
        </w:tc>
      </w:tr>
      <w:tr w:rsidR="007B7C8A" w:rsidRPr="009F5242" w14:paraId="2E4154B2" w14:textId="77777777" w:rsidTr="007B7C8A">
        <w:tc>
          <w:tcPr>
            <w:tcW w:w="2917" w:type="dxa"/>
            <w:vAlign w:val="bottom"/>
          </w:tcPr>
          <w:p w14:paraId="6B1B2433" w14:textId="139D6381"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Hand grip strength left</w:t>
            </w:r>
          </w:p>
        </w:tc>
        <w:tc>
          <w:tcPr>
            <w:tcW w:w="2558" w:type="dxa"/>
            <w:vAlign w:val="bottom"/>
          </w:tcPr>
          <w:p w14:paraId="0B489CC9" w14:textId="58CFEFAF" w:rsidR="0082633A" w:rsidRPr="009F5242" w:rsidRDefault="00931E46" w:rsidP="00157CD0">
            <w:pPr>
              <w:pStyle w:val="SMcaption"/>
              <w:spacing w:line="276" w:lineRule="auto"/>
              <w:rPr>
                <w:rFonts w:ascii="Times New Roman" w:hAnsi="Times New Roman" w:cs="Times New Roman"/>
                <w:sz w:val="22"/>
                <w:szCs w:val="22"/>
              </w:rPr>
            </w:pPr>
            <w:r>
              <w:rPr>
                <w:rFonts w:ascii="Times New Roman" w:hAnsi="Times New Roman" w:cs="Times New Roman"/>
                <w:color w:val="000000"/>
              </w:rPr>
              <w:t>Hand grip streng</w:t>
            </w:r>
            <w:r w:rsidR="0082633A" w:rsidRPr="009F5242">
              <w:rPr>
                <w:rFonts w:ascii="Times New Roman" w:hAnsi="Times New Roman" w:cs="Times New Roman"/>
                <w:color w:val="000000"/>
              </w:rPr>
              <w:t>t</w:t>
            </w:r>
            <w:r>
              <w:rPr>
                <w:rFonts w:ascii="Times New Roman" w:hAnsi="Times New Roman" w:cs="Times New Roman"/>
                <w:color w:val="000000"/>
              </w:rPr>
              <w:t>h</w:t>
            </w:r>
            <w:r w:rsidR="0082633A" w:rsidRPr="009F5242">
              <w:rPr>
                <w:rFonts w:ascii="Times New Roman" w:hAnsi="Times New Roman" w:cs="Times New Roman"/>
                <w:color w:val="000000"/>
              </w:rPr>
              <w:t xml:space="preserve"> right</w:t>
            </w:r>
          </w:p>
        </w:tc>
        <w:tc>
          <w:tcPr>
            <w:tcW w:w="1145" w:type="dxa"/>
            <w:vAlign w:val="bottom"/>
          </w:tcPr>
          <w:p w14:paraId="7BB37FFE" w14:textId="1E7ABB94"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0.92</w:t>
            </w:r>
          </w:p>
        </w:tc>
        <w:tc>
          <w:tcPr>
            <w:tcW w:w="850" w:type="dxa"/>
            <w:vAlign w:val="bottom"/>
          </w:tcPr>
          <w:p w14:paraId="30421D39" w14:textId="6687C8CE"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0.84</w:t>
            </w:r>
          </w:p>
        </w:tc>
        <w:tc>
          <w:tcPr>
            <w:tcW w:w="819" w:type="dxa"/>
            <w:vAlign w:val="bottom"/>
          </w:tcPr>
          <w:p w14:paraId="7367E78D" w14:textId="03FE5265"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0.06</w:t>
            </w:r>
          </w:p>
        </w:tc>
        <w:tc>
          <w:tcPr>
            <w:tcW w:w="1361" w:type="dxa"/>
            <w:vAlign w:val="bottom"/>
          </w:tcPr>
          <w:p w14:paraId="742AEFE0" w14:textId="7A407146"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1.76E-07</w:t>
            </w:r>
          </w:p>
        </w:tc>
      </w:tr>
      <w:tr w:rsidR="007B7C8A" w:rsidRPr="009F5242" w14:paraId="2A4A1E34" w14:textId="77777777" w:rsidTr="007B7C8A">
        <w:tc>
          <w:tcPr>
            <w:tcW w:w="2917" w:type="dxa"/>
            <w:vAlign w:val="bottom"/>
          </w:tcPr>
          <w:p w14:paraId="237385E0" w14:textId="2B434D8A"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Body fat percentage</w:t>
            </w:r>
          </w:p>
        </w:tc>
        <w:tc>
          <w:tcPr>
            <w:tcW w:w="2558" w:type="dxa"/>
            <w:vAlign w:val="bottom"/>
          </w:tcPr>
          <w:p w14:paraId="21E3AF2E" w14:textId="50027415"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Forced vital capacity</w:t>
            </w:r>
          </w:p>
        </w:tc>
        <w:tc>
          <w:tcPr>
            <w:tcW w:w="1145" w:type="dxa"/>
            <w:vAlign w:val="bottom"/>
          </w:tcPr>
          <w:p w14:paraId="36C43228" w14:textId="5ACF32F6"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-0.66</w:t>
            </w:r>
          </w:p>
        </w:tc>
        <w:tc>
          <w:tcPr>
            <w:tcW w:w="850" w:type="dxa"/>
            <w:vAlign w:val="bottom"/>
          </w:tcPr>
          <w:p w14:paraId="1FC4F616" w14:textId="73C9C2E6"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-0.45</w:t>
            </w:r>
          </w:p>
        </w:tc>
        <w:tc>
          <w:tcPr>
            <w:tcW w:w="819" w:type="dxa"/>
            <w:vAlign w:val="bottom"/>
          </w:tcPr>
          <w:p w14:paraId="62215D64" w14:textId="4EAB9EF8"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0.2</w:t>
            </w:r>
          </w:p>
        </w:tc>
        <w:tc>
          <w:tcPr>
            <w:tcW w:w="1361" w:type="dxa"/>
            <w:vAlign w:val="bottom"/>
          </w:tcPr>
          <w:p w14:paraId="3508B665" w14:textId="26A8EAA8"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0.026155</w:t>
            </w:r>
          </w:p>
        </w:tc>
      </w:tr>
      <w:tr w:rsidR="007B7C8A" w:rsidRPr="009F5242" w14:paraId="3212C65E" w14:textId="77777777" w:rsidTr="007B7C8A">
        <w:tc>
          <w:tcPr>
            <w:tcW w:w="2917" w:type="dxa"/>
            <w:vAlign w:val="bottom"/>
          </w:tcPr>
          <w:p w14:paraId="0402EE51" w14:textId="32D7029B" w:rsidR="0082633A" w:rsidRPr="009F5242" w:rsidRDefault="0082633A" w:rsidP="00931E46">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Hand grip strengt</w:t>
            </w:r>
            <w:r w:rsidR="00931E46">
              <w:rPr>
                <w:rFonts w:ascii="Times New Roman" w:hAnsi="Times New Roman" w:cs="Times New Roman"/>
                <w:color w:val="000000"/>
              </w:rPr>
              <w:t>h</w:t>
            </w:r>
            <w:r w:rsidRPr="009F5242">
              <w:rPr>
                <w:rFonts w:ascii="Times New Roman" w:hAnsi="Times New Roman" w:cs="Times New Roman"/>
                <w:color w:val="000000"/>
              </w:rPr>
              <w:t xml:space="preserve"> right</w:t>
            </w:r>
          </w:p>
        </w:tc>
        <w:tc>
          <w:tcPr>
            <w:tcW w:w="2558" w:type="dxa"/>
            <w:vAlign w:val="bottom"/>
          </w:tcPr>
          <w:p w14:paraId="7F7D5644" w14:textId="007B8030"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Forced vital capacity</w:t>
            </w:r>
          </w:p>
        </w:tc>
        <w:tc>
          <w:tcPr>
            <w:tcW w:w="1145" w:type="dxa"/>
            <w:vAlign w:val="bottom"/>
          </w:tcPr>
          <w:p w14:paraId="06635B6E" w14:textId="59E2E553"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0.69</w:t>
            </w:r>
          </w:p>
        </w:tc>
        <w:tc>
          <w:tcPr>
            <w:tcW w:w="850" w:type="dxa"/>
            <w:vAlign w:val="bottom"/>
          </w:tcPr>
          <w:p w14:paraId="2CB72DA7" w14:textId="369CA7E3"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0.70</w:t>
            </w:r>
          </w:p>
        </w:tc>
        <w:tc>
          <w:tcPr>
            <w:tcW w:w="819" w:type="dxa"/>
            <w:vAlign w:val="bottom"/>
          </w:tcPr>
          <w:p w14:paraId="0A5F3D55" w14:textId="4754F132"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0.2</w:t>
            </w:r>
          </w:p>
        </w:tc>
        <w:tc>
          <w:tcPr>
            <w:tcW w:w="1361" w:type="dxa"/>
            <w:vAlign w:val="bottom"/>
          </w:tcPr>
          <w:p w14:paraId="02C09B4F" w14:textId="1B964ADA"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0.0015424</w:t>
            </w:r>
          </w:p>
        </w:tc>
      </w:tr>
      <w:tr w:rsidR="007B7C8A" w:rsidRPr="009F5242" w14:paraId="58728204" w14:textId="77777777" w:rsidTr="007B7C8A">
        <w:tc>
          <w:tcPr>
            <w:tcW w:w="2917" w:type="dxa"/>
            <w:vAlign w:val="bottom"/>
          </w:tcPr>
          <w:p w14:paraId="3A8AFB91" w14:textId="1CF16597"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Fluid intelligence</w:t>
            </w:r>
          </w:p>
        </w:tc>
        <w:tc>
          <w:tcPr>
            <w:tcW w:w="2558" w:type="dxa"/>
            <w:vAlign w:val="bottom"/>
          </w:tcPr>
          <w:p w14:paraId="00E1C218" w14:textId="73D31584"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Forced expiratory volume</w:t>
            </w:r>
          </w:p>
        </w:tc>
        <w:tc>
          <w:tcPr>
            <w:tcW w:w="1145" w:type="dxa"/>
            <w:vAlign w:val="bottom"/>
          </w:tcPr>
          <w:p w14:paraId="6FDFD314" w14:textId="708498CF"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1.0</w:t>
            </w:r>
          </w:p>
        </w:tc>
        <w:tc>
          <w:tcPr>
            <w:tcW w:w="850" w:type="dxa"/>
            <w:vAlign w:val="bottom"/>
          </w:tcPr>
          <w:p w14:paraId="78B1A797" w14:textId="2F17B128"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0.48</w:t>
            </w:r>
          </w:p>
        </w:tc>
        <w:tc>
          <w:tcPr>
            <w:tcW w:w="819" w:type="dxa"/>
            <w:vAlign w:val="bottom"/>
          </w:tcPr>
          <w:p w14:paraId="527744DD" w14:textId="15C399FA"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0.3</w:t>
            </w:r>
          </w:p>
        </w:tc>
        <w:tc>
          <w:tcPr>
            <w:tcW w:w="1361" w:type="dxa"/>
            <w:vAlign w:val="bottom"/>
          </w:tcPr>
          <w:p w14:paraId="4499B99C" w14:textId="01706BFA"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0.062686</w:t>
            </w:r>
          </w:p>
        </w:tc>
      </w:tr>
      <w:tr w:rsidR="007B7C8A" w:rsidRPr="009F5242" w14:paraId="7351AF93" w14:textId="77777777" w:rsidTr="007B7C8A">
        <w:tc>
          <w:tcPr>
            <w:tcW w:w="2917" w:type="dxa"/>
            <w:vAlign w:val="bottom"/>
          </w:tcPr>
          <w:p w14:paraId="17A8E85D" w14:textId="57EEE1F9" w:rsidR="0082633A" w:rsidRPr="009F5242" w:rsidRDefault="00931E46" w:rsidP="00157CD0">
            <w:pPr>
              <w:pStyle w:val="SMcaption"/>
              <w:spacing w:line="276" w:lineRule="auto"/>
              <w:rPr>
                <w:rFonts w:ascii="Times New Roman" w:hAnsi="Times New Roman" w:cs="Times New Roman"/>
                <w:sz w:val="22"/>
                <w:szCs w:val="22"/>
              </w:rPr>
            </w:pPr>
            <w:r>
              <w:rPr>
                <w:rFonts w:ascii="Times New Roman" w:hAnsi="Times New Roman" w:cs="Times New Roman"/>
                <w:color w:val="000000"/>
              </w:rPr>
              <w:t>Hand grip streng</w:t>
            </w:r>
            <w:r w:rsidR="0082633A" w:rsidRPr="009F5242">
              <w:rPr>
                <w:rFonts w:ascii="Times New Roman" w:hAnsi="Times New Roman" w:cs="Times New Roman"/>
                <w:color w:val="000000"/>
              </w:rPr>
              <w:t>t</w:t>
            </w:r>
            <w:r>
              <w:rPr>
                <w:rFonts w:ascii="Times New Roman" w:hAnsi="Times New Roman" w:cs="Times New Roman"/>
                <w:color w:val="000000"/>
              </w:rPr>
              <w:t>h</w:t>
            </w:r>
            <w:r w:rsidR="0082633A" w:rsidRPr="009F5242">
              <w:rPr>
                <w:rFonts w:ascii="Times New Roman" w:hAnsi="Times New Roman" w:cs="Times New Roman"/>
                <w:color w:val="000000"/>
              </w:rPr>
              <w:t xml:space="preserve"> right</w:t>
            </w:r>
          </w:p>
        </w:tc>
        <w:tc>
          <w:tcPr>
            <w:tcW w:w="2558" w:type="dxa"/>
            <w:vAlign w:val="bottom"/>
          </w:tcPr>
          <w:p w14:paraId="45E6FD3E" w14:textId="4201122E"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Forced expiratory volume</w:t>
            </w:r>
          </w:p>
        </w:tc>
        <w:tc>
          <w:tcPr>
            <w:tcW w:w="1145" w:type="dxa"/>
            <w:vAlign w:val="bottom"/>
          </w:tcPr>
          <w:p w14:paraId="498E1BF9" w14:textId="29E7407A"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1.0</w:t>
            </w:r>
          </w:p>
        </w:tc>
        <w:tc>
          <w:tcPr>
            <w:tcW w:w="850" w:type="dxa"/>
            <w:vAlign w:val="bottom"/>
          </w:tcPr>
          <w:p w14:paraId="6BD4013C" w14:textId="75E4563F"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0.79</w:t>
            </w:r>
          </w:p>
        </w:tc>
        <w:tc>
          <w:tcPr>
            <w:tcW w:w="819" w:type="dxa"/>
            <w:vAlign w:val="bottom"/>
          </w:tcPr>
          <w:p w14:paraId="3F405C93" w14:textId="15464A93"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0.2</w:t>
            </w:r>
          </w:p>
        </w:tc>
        <w:tc>
          <w:tcPr>
            <w:tcW w:w="1361" w:type="dxa"/>
            <w:vAlign w:val="bottom"/>
          </w:tcPr>
          <w:p w14:paraId="232C3DF5" w14:textId="722450A8"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0.00044463</w:t>
            </w:r>
          </w:p>
        </w:tc>
      </w:tr>
      <w:tr w:rsidR="007B7C8A" w:rsidRPr="009F5242" w14:paraId="00A610AB" w14:textId="77777777" w:rsidTr="007B7C8A">
        <w:tc>
          <w:tcPr>
            <w:tcW w:w="2917" w:type="dxa"/>
            <w:vAlign w:val="bottom"/>
          </w:tcPr>
          <w:p w14:paraId="174A1654" w14:textId="3E235836"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Body fat percentage</w:t>
            </w:r>
          </w:p>
        </w:tc>
        <w:tc>
          <w:tcPr>
            <w:tcW w:w="2558" w:type="dxa"/>
            <w:vAlign w:val="bottom"/>
          </w:tcPr>
          <w:p w14:paraId="10476537" w14:textId="6CFBDFDD"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Basal metabolic rate</w:t>
            </w:r>
          </w:p>
        </w:tc>
        <w:tc>
          <w:tcPr>
            <w:tcW w:w="1145" w:type="dxa"/>
            <w:vAlign w:val="bottom"/>
          </w:tcPr>
          <w:p w14:paraId="1E02BA83" w14:textId="46C7BEED"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-0.69</w:t>
            </w:r>
          </w:p>
        </w:tc>
        <w:tc>
          <w:tcPr>
            <w:tcW w:w="850" w:type="dxa"/>
            <w:vAlign w:val="bottom"/>
          </w:tcPr>
          <w:p w14:paraId="69B9EAA9" w14:textId="53CDA9FE"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-0.75</w:t>
            </w:r>
          </w:p>
        </w:tc>
        <w:tc>
          <w:tcPr>
            <w:tcW w:w="819" w:type="dxa"/>
            <w:vAlign w:val="bottom"/>
          </w:tcPr>
          <w:p w14:paraId="1C6C42A4" w14:textId="44A7B3F5"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0.1</w:t>
            </w:r>
          </w:p>
        </w:tc>
        <w:tc>
          <w:tcPr>
            <w:tcW w:w="1361" w:type="dxa"/>
            <w:vAlign w:val="bottom"/>
          </w:tcPr>
          <w:p w14:paraId="004560FA" w14:textId="16B9E4FC"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3.89E-06</w:t>
            </w:r>
          </w:p>
        </w:tc>
      </w:tr>
      <w:tr w:rsidR="007B7C8A" w:rsidRPr="009F5242" w14:paraId="3C5C917D" w14:textId="77777777" w:rsidTr="007B7C8A">
        <w:tc>
          <w:tcPr>
            <w:tcW w:w="2917" w:type="dxa"/>
            <w:vAlign w:val="bottom"/>
          </w:tcPr>
          <w:p w14:paraId="0858AA05" w14:textId="15C80FBB"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Pulse rate 1</w:t>
            </w:r>
          </w:p>
        </w:tc>
        <w:tc>
          <w:tcPr>
            <w:tcW w:w="2558" w:type="dxa"/>
            <w:vAlign w:val="bottom"/>
          </w:tcPr>
          <w:p w14:paraId="4C7F246F" w14:textId="371048E2"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Basal metabolic rate</w:t>
            </w:r>
          </w:p>
        </w:tc>
        <w:tc>
          <w:tcPr>
            <w:tcW w:w="1145" w:type="dxa"/>
            <w:vAlign w:val="bottom"/>
          </w:tcPr>
          <w:p w14:paraId="44A58D04" w14:textId="77F45EFD"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-0.55</w:t>
            </w:r>
          </w:p>
        </w:tc>
        <w:tc>
          <w:tcPr>
            <w:tcW w:w="850" w:type="dxa"/>
            <w:vAlign w:val="bottom"/>
          </w:tcPr>
          <w:p w14:paraId="1E1FB25D" w14:textId="13FF5FE6"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-0.46</w:t>
            </w:r>
          </w:p>
        </w:tc>
        <w:tc>
          <w:tcPr>
            <w:tcW w:w="819" w:type="dxa"/>
            <w:vAlign w:val="bottom"/>
          </w:tcPr>
          <w:p w14:paraId="410A6071" w14:textId="70AF8D93"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0.2</w:t>
            </w:r>
          </w:p>
        </w:tc>
        <w:tc>
          <w:tcPr>
            <w:tcW w:w="1361" w:type="dxa"/>
            <w:vAlign w:val="bottom"/>
          </w:tcPr>
          <w:p w14:paraId="4622B3E7" w14:textId="06D7D289"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0.038444</w:t>
            </w:r>
          </w:p>
        </w:tc>
      </w:tr>
      <w:tr w:rsidR="007B7C8A" w:rsidRPr="009F5242" w14:paraId="63221CE2" w14:textId="77777777" w:rsidTr="007B7C8A">
        <w:tc>
          <w:tcPr>
            <w:tcW w:w="2917" w:type="dxa"/>
            <w:vAlign w:val="bottom"/>
          </w:tcPr>
          <w:p w14:paraId="18F35B90" w14:textId="06C8D8AD"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Waist circumference</w:t>
            </w:r>
          </w:p>
        </w:tc>
        <w:tc>
          <w:tcPr>
            <w:tcW w:w="2558" w:type="dxa"/>
            <w:vAlign w:val="bottom"/>
          </w:tcPr>
          <w:p w14:paraId="4B0C621A" w14:textId="622D1EC4"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Basal metabolic rate</w:t>
            </w:r>
          </w:p>
        </w:tc>
        <w:tc>
          <w:tcPr>
            <w:tcW w:w="1145" w:type="dxa"/>
            <w:vAlign w:val="bottom"/>
          </w:tcPr>
          <w:p w14:paraId="351C6187" w14:textId="74ED0864" w:rsidR="0082633A" w:rsidRPr="009F5242" w:rsidRDefault="0082633A" w:rsidP="00EB0BB2">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-0.75</w:t>
            </w:r>
          </w:p>
        </w:tc>
        <w:tc>
          <w:tcPr>
            <w:tcW w:w="850" w:type="dxa"/>
            <w:vAlign w:val="bottom"/>
          </w:tcPr>
          <w:p w14:paraId="1CD648F8" w14:textId="470EC03D"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-0.55</w:t>
            </w:r>
          </w:p>
        </w:tc>
        <w:tc>
          <w:tcPr>
            <w:tcW w:w="819" w:type="dxa"/>
            <w:vAlign w:val="bottom"/>
          </w:tcPr>
          <w:p w14:paraId="63BA0C29" w14:textId="71469285"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0.2</w:t>
            </w:r>
          </w:p>
        </w:tc>
        <w:tc>
          <w:tcPr>
            <w:tcW w:w="1361" w:type="dxa"/>
            <w:vAlign w:val="bottom"/>
          </w:tcPr>
          <w:p w14:paraId="73717854" w14:textId="66DDDEE6"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0.0055741</w:t>
            </w:r>
          </w:p>
        </w:tc>
      </w:tr>
      <w:tr w:rsidR="007B7C8A" w:rsidRPr="009F5242" w14:paraId="61A35E2B" w14:textId="77777777" w:rsidTr="007B7C8A">
        <w:tc>
          <w:tcPr>
            <w:tcW w:w="2917" w:type="dxa"/>
            <w:vAlign w:val="bottom"/>
          </w:tcPr>
          <w:p w14:paraId="6B379AE2" w14:textId="78022EB3"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Smoking Status</w:t>
            </w:r>
          </w:p>
        </w:tc>
        <w:tc>
          <w:tcPr>
            <w:tcW w:w="2558" w:type="dxa"/>
            <w:vAlign w:val="bottom"/>
          </w:tcPr>
          <w:p w14:paraId="4F3DCF54" w14:textId="06C67FA5"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Past tobacco use</w:t>
            </w:r>
          </w:p>
        </w:tc>
        <w:tc>
          <w:tcPr>
            <w:tcW w:w="1145" w:type="dxa"/>
            <w:vAlign w:val="bottom"/>
          </w:tcPr>
          <w:p w14:paraId="1147B3D8" w14:textId="3B6FE6E9"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-0.98</w:t>
            </w:r>
          </w:p>
        </w:tc>
        <w:tc>
          <w:tcPr>
            <w:tcW w:w="850" w:type="dxa"/>
            <w:vAlign w:val="bottom"/>
          </w:tcPr>
          <w:p w14:paraId="06CB0F48" w14:textId="693602A3"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-0.93</w:t>
            </w:r>
          </w:p>
        </w:tc>
        <w:tc>
          <w:tcPr>
            <w:tcW w:w="819" w:type="dxa"/>
            <w:vAlign w:val="bottom"/>
          </w:tcPr>
          <w:p w14:paraId="3715FE45" w14:textId="73BD2D18"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0.03</w:t>
            </w:r>
          </w:p>
        </w:tc>
        <w:tc>
          <w:tcPr>
            <w:tcW w:w="1361" w:type="dxa"/>
            <w:vAlign w:val="bottom"/>
          </w:tcPr>
          <w:p w14:paraId="61C870FC" w14:textId="692F03F6"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0.0011549</w:t>
            </w:r>
          </w:p>
        </w:tc>
      </w:tr>
      <w:tr w:rsidR="007B7C8A" w:rsidRPr="009F5242" w14:paraId="4AE3A7EF" w14:textId="77777777" w:rsidTr="007B7C8A">
        <w:tc>
          <w:tcPr>
            <w:tcW w:w="2917" w:type="dxa"/>
            <w:vAlign w:val="bottom"/>
          </w:tcPr>
          <w:p w14:paraId="7B74220A" w14:textId="081B7EBD"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Alcohol intake</w:t>
            </w:r>
          </w:p>
        </w:tc>
        <w:tc>
          <w:tcPr>
            <w:tcW w:w="2558" w:type="dxa"/>
            <w:vAlign w:val="bottom"/>
          </w:tcPr>
          <w:p w14:paraId="314ADE2F" w14:textId="21D9C911"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Amount alcohol drunk typical day</w:t>
            </w:r>
          </w:p>
        </w:tc>
        <w:tc>
          <w:tcPr>
            <w:tcW w:w="1145" w:type="dxa"/>
            <w:vAlign w:val="bottom"/>
          </w:tcPr>
          <w:p w14:paraId="203A70FE" w14:textId="4EFA5661"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-0.89</w:t>
            </w:r>
          </w:p>
        </w:tc>
        <w:tc>
          <w:tcPr>
            <w:tcW w:w="850" w:type="dxa"/>
            <w:vAlign w:val="bottom"/>
          </w:tcPr>
          <w:p w14:paraId="7D0D716C" w14:textId="581028FD"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-1.0</w:t>
            </w:r>
          </w:p>
        </w:tc>
        <w:tc>
          <w:tcPr>
            <w:tcW w:w="819" w:type="dxa"/>
            <w:vAlign w:val="bottom"/>
          </w:tcPr>
          <w:p w14:paraId="07C5426F" w14:textId="03F037D4"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0.1</w:t>
            </w:r>
          </w:p>
        </w:tc>
        <w:tc>
          <w:tcPr>
            <w:tcW w:w="1361" w:type="dxa"/>
            <w:vAlign w:val="bottom"/>
          </w:tcPr>
          <w:p w14:paraId="35925C17" w14:textId="6063314F"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0.00042018</w:t>
            </w:r>
          </w:p>
        </w:tc>
      </w:tr>
      <w:tr w:rsidR="007B7C8A" w:rsidRPr="009F5242" w14:paraId="198B527E" w14:textId="77777777" w:rsidTr="007B7C8A">
        <w:tc>
          <w:tcPr>
            <w:tcW w:w="2917" w:type="dxa"/>
            <w:vAlign w:val="bottom"/>
          </w:tcPr>
          <w:p w14:paraId="3F2C2332" w14:textId="3B0351B1"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Smoking Status</w:t>
            </w:r>
          </w:p>
        </w:tc>
        <w:tc>
          <w:tcPr>
            <w:tcW w:w="2558" w:type="dxa"/>
            <w:vAlign w:val="bottom"/>
          </w:tcPr>
          <w:p w14:paraId="1B4F01BE" w14:textId="0961B5D7"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Amount alcohol drunk typical day</w:t>
            </w:r>
          </w:p>
        </w:tc>
        <w:tc>
          <w:tcPr>
            <w:tcW w:w="1145" w:type="dxa"/>
            <w:vAlign w:val="bottom"/>
          </w:tcPr>
          <w:p w14:paraId="4102A1ED" w14:textId="74D0A9FE"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0.71</w:t>
            </w:r>
          </w:p>
        </w:tc>
        <w:tc>
          <w:tcPr>
            <w:tcW w:w="850" w:type="dxa"/>
            <w:vAlign w:val="bottom"/>
          </w:tcPr>
          <w:p w14:paraId="1D0ADB04" w14:textId="7F0162D3"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1.0</w:t>
            </w:r>
          </w:p>
        </w:tc>
        <w:tc>
          <w:tcPr>
            <w:tcW w:w="819" w:type="dxa"/>
            <w:vAlign w:val="bottom"/>
          </w:tcPr>
          <w:p w14:paraId="4480DABB" w14:textId="0F0B0667"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0.2</w:t>
            </w:r>
          </w:p>
        </w:tc>
        <w:tc>
          <w:tcPr>
            <w:tcW w:w="1361" w:type="dxa"/>
            <w:vAlign w:val="bottom"/>
          </w:tcPr>
          <w:p w14:paraId="1E540D34" w14:textId="43C31536"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0.0044935</w:t>
            </w:r>
          </w:p>
        </w:tc>
      </w:tr>
      <w:tr w:rsidR="007B7C8A" w:rsidRPr="009F5242" w14:paraId="5155B52D" w14:textId="77777777" w:rsidTr="007B7C8A">
        <w:tc>
          <w:tcPr>
            <w:tcW w:w="2917" w:type="dxa"/>
            <w:vAlign w:val="bottom"/>
          </w:tcPr>
          <w:p w14:paraId="499C4048" w14:textId="0489B7F9"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Past tobacco use</w:t>
            </w:r>
          </w:p>
        </w:tc>
        <w:tc>
          <w:tcPr>
            <w:tcW w:w="2558" w:type="dxa"/>
            <w:vAlign w:val="bottom"/>
          </w:tcPr>
          <w:p w14:paraId="0A5AD982" w14:textId="32638E25"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Amount alcohol drunk typical day</w:t>
            </w:r>
          </w:p>
        </w:tc>
        <w:tc>
          <w:tcPr>
            <w:tcW w:w="1145" w:type="dxa"/>
            <w:vAlign w:val="bottom"/>
          </w:tcPr>
          <w:p w14:paraId="5A57116A" w14:textId="04165E8D"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-0.64</w:t>
            </w:r>
          </w:p>
        </w:tc>
        <w:tc>
          <w:tcPr>
            <w:tcW w:w="850" w:type="dxa"/>
            <w:vAlign w:val="bottom"/>
          </w:tcPr>
          <w:p w14:paraId="5943EA65" w14:textId="73392E96"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-1.0</w:t>
            </w:r>
          </w:p>
        </w:tc>
        <w:tc>
          <w:tcPr>
            <w:tcW w:w="819" w:type="dxa"/>
            <w:vAlign w:val="bottom"/>
          </w:tcPr>
          <w:p w14:paraId="1D840B32" w14:textId="35015DDB" w:rsidR="0082633A" w:rsidRPr="009F5242" w:rsidRDefault="0082633A" w:rsidP="00AF7BA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0.8</w:t>
            </w:r>
          </w:p>
        </w:tc>
        <w:tc>
          <w:tcPr>
            <w:tcW w:w="1361" w:type="dxa"/>
            <w:vAlign w:val="bottom"/>
          </w:tcPr>
          <w:p w14:paraId="6DAE4338" w14:textId="3D9E6059" w:rsidR="0082633A" w:rsidRPr="009F5242" w:rsidRDefault="0082633A" w:rsidP="00157CD0">
            <w:pPr>
              <w:pStyle w:val="SMcaption"/>
              <w:spacing w:line="276" w:lineRule="auto"/>
              <w:rPr>
                <w:rFonts w:ascii="Times New Roman" w:hAnsi="Times New Roman" w:cs="Times New Roman"/>
                <w:sz w:val="22"/>
                <w:szCs w:val="22"/>
              </w:rPr>
            </w:pPr>
            <w:r w:rsidRPr="009F5242">
              <w:rPr>
                <w:rFonts w:ascii="Times New Roman" w:hAnsi="Times New Roman" w:cs="Times New Roman"/>
                <w:color w:val="000000"/>
              </w:rPr>
              <w:t>0.091905</w:t>
            </w:r>
          </w:p>
        </w:tc>
      </w:tr>
    </w:tbl>
    <w:p w14:paraId="44BF6B4A" w14:textId="77777777" w:rsidR="001C0975" w:rsidRPr="009F5242" w:rsidRDefault="001C0975" w:rsidP="00157CD0">
      <w:pPr>
        <w:pStyle w:val="SMcaption"/>
        <w:spacing w:line="276" w:lineRule="auto"/>
        <w:rPr>
          <w:sz w:val="22"/>
          <w:szCs w:val="22"/>
        </w:rPr>
      </w:pPr>
    </w:p>
    <w:p w14:paraId="7C8FF7F7" w14:textId="77777777" w:rsidR="007B7C8A" w:rsidRDefault="007B7C8A" w:rsidP="00157CD0">
      <w:pPr>
        <w:pStyle w:val="SMcaption"/>
        <w:spacing w:line="276" w:lineRule="auto"/>
        <w:rPr>
          <w:sz w:val="22"/>
          <w:szCs w:val="22"/>
        </w:rPr>
        <w:sectPr w:rsidR="007B7C8A" w:rsidSect="00A80CD0">
          <w:pgSz w:w="12240" w:h="15840"/>
          <w:pgMar w:top="1134" w:right="1701" w:bottom="1134" w:left="1701" w:header="720" w:footer="720" w:gutter="0"/>
          <w:cols w:space="720"/>
          <w:docGrid w:linePitch="360"/>
        </w:sectPr>
      </w:pPr>
    </w:p>
    <w:p w14:paraId="3C75309C" w14:textId="77777777" w:rsidR="000773E9" w:rsidRDefault="00467FAB" w:rsidP="000773E9">
      <w:pPr>
        <w:pStyle w:val="SMHeading"/>
      </w:pPr>
      <w:bookmarkStart w:id="222" w:name="_Toc39077839"/>
      <w:r>
        <w:lastRenderedPageBreak/>
        <w:t>Table S2</w:t>
      </w:r>
      <w:r w:rsidR="00CD68DB" w:rsidRPr="00024AF9">
        <w:t xml:space="preserve">: </w:t>
      </w:r>
      <w:r w:rsidR="00CD68DB" w:rsidRPr="008E51A1">
        <w:t>Summary of the prediction accuracy (R</w:t>
      </w:r>
      <w:r w:rsidR="00CD68DB" w:rsidRPr="008E51A1">
        <w:rPr>
          <w:vertAlign w:val="superscript"/>
        </w:rPr>
        <w:t>2</w:t>
      </w:r>
      <w:r w:rsidR="00CD68DB" w:rsidRPr="008E51A1">
        <w:t>) of the BLUP grey-matter scores.</w:t>
      </w:r>
      <w:bookmarkEnd w:id="222"/>
      <w:r w:rsidR="00CD68DB" w:rsidRPr="008E51A1">
        <w:t xml:space="preserve"> </w:t>
      </w:r>
    </w:p>
    <w:p w14:paraId="0EEF6C2E" w14:textId="23B73C82" w:rsidR="00CD68DB" w:rsidRDefault="00CD68DB" w:rsidP="008E51A1">
      <w:r w:rsidRPr="0076663A">
        <w:rPr>
          <w:sz w:val="22"/>
        </w:rPr>
        <w:t>We constructed BLUP scores for the 39 UKB variables showing significant morphometricity and evaluated their predictive power in the UKB (10 fold-cross validation) and HCP sample. When the phenotype corresponding to the grey-matter score was not available in the HCP, we chose the closest available (e.g. waist circumference grey-matter score evaluated against BMI). We evaluate the prediction accuracy by fitting GLM controlling for height, weight and BMI as well as for the baseline covariates (acquisition, age, sex and head size); except for (#) denoting associations not controlling for height, weight and BMI. Rows in bold indicate significant association after correcting for multiple testing (p&lt;0.05/39=1.3e-3) both in and out of sample.</w:t>
      </w:r>
    </w:p>
    <w:tbl>
      <w:tblPr>
        <w:tblStyle w:val="TableGrid"/>
        <w:tblW w:w="5126" w:type="pct"/>
        <w:tblLook w:val="04A0" w:firstRow="1" w:lastRow="0" w:firstColumn="1" w:lastColumn="0" w:noHBand="0" w:noVBand="1"/>
      </w:tblPr>
      <w:tblGrid>
        <w:gridCol w:w="1507"/>
        <w:gridCol w:w="715"/>
        <w:gridCol w:w="1029"/>
        <w:gridCol w:w="809"/>
        <w:gridCol w:w="1329"/>
        <w:gridCol w:w="715"/>
        <w:gridCol w:w="984"/>
        <w:gridCol w:w="828"/>
        <w:gridCol w:w="1125"/>
        <w:gridCol w:w="1594"/>
        <w:gridCol w:w="848"/>
        <w:gridCol w:w="817"/>
        <w:gridCol w:w="718"/>
        <w:gridCol w:w="1117"/>
      </w:tblGrid>
      <w:tr w:rsidR="0076663A" w14:paraId="49F8B11D" w14:textId="77777777" w:rsidTr="0076663A">
        <w:trPr>
          <w:trHeight w:val="173"/>
        </w:trPr>
        <w:tc>
          <w:tcPr>
            <w:tcW w:w="533" w:type="pct"/>
          </w:tcPr>
          <w:p w14:paraId="26CF660E" w14:textId="77777777" w:rsidR="006415C0" w:rsidRPr="0076663A" w:rsidRDefault="006415C0" w:rsidP="00EF063E">
            <w:pPr>
              <w:rPr>
                <w:b/>
                <w:sz w:val="18"/>
                <w:szCs w:val="20"/>
                <w:lang w:val="en-US"/>
              </w:rPr>
            </w:pPr>
          </w:p>
        </w:tc>
        <w:tc>
          <w:tcPr>
            <w:tcW w:w="1373" w:type="pct"/>
            <w:gridSpan w:val="4"/>
          </w:tcPr>
          <w:p w14:paraId="7D8AF861" w14:textId="77777777" w:rsidR="006415C0" w:rsidRPr="0076663A" w:rsidRDefault="006415C0" w:rsidP="00EF063E">
            <w:pPr>
              <w:jc w:val="center"/>
              <w:rPr>
                <w:rFonts w:ascii="Calibri" w:eastAsia="Times New Roman" w:hAnsi="Calibri"/>
                <w:b/>
                <w:color w:val="000000"/>
                <w:sz w:val="18"/>
                <w:szCs w:val="20"/>
              </w:rPr>
            </w:pPr>
            <w:r w:rsidRPr="0076663A">
              <w:rPr>
                <w:rFonts w:ascii="Calibri" w:eastAsia="Times New Roman" w:hAnsi="Calibri"/>
                <w:b/>
                <w:color w:val="000000"/>
                <w:sz w:val="18"/>
                <w:szCs w:val="20"/>
              </w:rPr>
              <w:t>In sample prediction (UKB)</w:t>
            </w:r>
          </w:p>
        </w:tc>
        <w:tc>
          <w:tcPr>
            <w:tcW w:w="1292" w:type="pct"/>
            <w:gridSpan w:val="4"/>
          </w:tcPr>
          <w:p w14:paraId="5767A483" w14:textId="77777777" w:rsidR="006415C0" w:rsidRPr="0076663A" w:rsidRDefault="006415C0" w:rsidP="00EF063E">
            <w:pPr>
              <w:jc w:val="center"/>
              <w:rPr>
                <w:rFonts w:ascii="Calibri" w:eastAsia="Times New Roman" w:hAnsi="Calibri"/>
                <w:b/>
                <w:color w:val="000000"/>
                <w:sz w:val="18"/>
                <w:szCs w:val="20"/>
              </w:rPr>
            </w:pPr>
            <w:r w:rsidRPr="0076663A">
              <w:rPr>
                <w:rFonts w:ascii="Calibri" w:eastAsia="Times New Roman" w:hAnsi="Calibri"/>
                <w:b/>
                <w:color w:val="000000"/>
                <w:sz w:val="18"/>
                <w:szCs w:val="20"/>
              </w:rPr>
              <w:t>Prediction into UKB replication</w:t>
            </w:r>
          </w:p>
        </w:tc>
        <w:tc>
          <w:tcPr>
            <w:tcW w:w="1802" w:type="pct"/>
            <w:gridSpan w:val="5"/>
          </w:tcPr>
          <w:p w14:paraId="3E1F186C" w14:textId="77777777" w:rsidR="006415C0" w:rsidRPr="0076663A" w:rsidRDefault="006415C0" w:rsidP="00EF063E">
            <w:pPr>
              <w:jc w:val="center"/>
              <w:rPr>
                <w:rFonts w:ascii="Calibri" w:eastAsia="Times New Roman" w:hAnsi="Calibri"/>
                <w:b/>
                <w:color w:val="000000"/>
                <w:sz w:val="18"/>
                <w:szCs w:val="20"/>
              </w:rPr>
            </w:pPr>
            <w:r w:rsidRPr="0076663A">
              <w:rPr>
                <w:rFonts w:ascii="Calibri" w:eastAsia="Times New Roman" w:hAnsi="Calibri"/>
                <w:b/>
                <w:color w:val="000000"/>
                <w:sz w:val="18"/>
                <w:szCs w:val="20"/>
              </w:rPr>
              <w:t>Out of sample prediction (HCP)</w:t>
            </w:r>
          </w:p>
        </w:tc>
      </w:tr>
      <w:tr w:rsidR="0076663A" w14:paraId="67CDE153" w14:textId="77777777" w:rsidTr="0076663A">
        <w:trPr>
          <w:trHeight w:val="126"/>
        </w:trPr>
        <w:tc>
          <w:tcPr>
            <w:tcW w:w="533" w:type="pct"/>
          </w:tcPr>
          <w:p w14:paraId="64AF831E" w14:textId="77777777" w:rsidR="006415C0" w:rsidRPr="0076663A" w:rsidRDefault="006415C0" w:rsidP="00EF063E">
            <w:pPr>
              <w:rPr>
                <w:b/>
                <w:sz w:val="18"/>
                <w:szCs w:val="20"/>
              </w:rPr>
            </w:pPr>
          </w:p>
        </w:tc>
        <w:tc>
          <w:tcPr>
            <w:tcW w:w="253" w:type="pct"/>
          </w:tcPr>
          <w:p w14:paraId="3C461115" w14:textId="77777777" w:rsidR="006415C0" w:rsidRPr="0076663A" w:rsidRDefault="006415C0" w:rsidP="00EF063E">
            <w:pPr>
              <w:rPr>
                <w:b/>
                <w:sz w:val="18"/>
                <w:szCs w:val="20"/>
              </w:rPr>
            </w:pPr>
            <w:r w:rsidRPr="0076663A">
              <w:rPr>
                <w:rFonts w:eastAsia="Times New Roman"/>
                <w:b/>
                <w:color w:val="000000"/>
                <w:sz w:val="18"/>
                <w:szCs w:val="20"/>
              </w:rPr>
              <w:t>r</w:t>
            </w:r>
          </w:p>
        </w:tc>
        <w:tc>
          <w:tcPr>
            <w:tcW w:w="364" w:type="pct"/>
          </w:tcPr>
          <w:p w14:paraId="670A1DC8" w14:textId="77777777" w:rsidR="006415C0" w:rsidRPr="0076663A" w:rsidRDefault="006415C0" w:rsidP="00EF063E">
            <w:pPr>
              <w:rPr>
                <w:b/>
                <w:sz w:val="18"/>
                <w:szCs w:val="20"/>
              </w:rPr>
            </w:pPr>
            <w:r w:rsidRPr="0076663A">
              <w:rPr>
                <w:rFonts w:eastAsia="Times New Roman"/>
                <w:b/>
                <w:color w:val="000000"/>
                <w:sz w:val="18"/>
                <w:szCs w:val="20"/>
              </w:rPr>
              <w:t>pvalue</w:t>
            </w:r>
          </w:p>
        </w:tc>
        <w:tc>
          <w:tcPr>
            <w:tcW w:w="286" w:type="pct"/>
          </w:tcPr>
          <w:p w14:paraId="0A25629E" w14:textId="77777777" w:rsidR="006415C0" w:rsidRPr="0076663A" w:rsidRDefault="006415C0" w:rsidP="00EF063E">
            <w:pPr>
              <w:rPr>
                <w:b/>
                <w:sz w:val="18"/>
                <w:szCs w:val="20"/>
              </w:rPr>
            </w:pPr>
            <w:r w:rsidRPr="0076663A">
              <w:rPr>
                <w:rFonts w:eastAsia="Times New Roman"/>
                <w:b/>
                <w:color w:val="000000"/>
                <w:sz w:val="18"/>
                <w:szCs w:val="20"/>
              </w:rPr>
              <w:t>R</w:t>
            </w:r>
            <w:r w:rsidRPr="0076663A">
              <w:rPr>
                <w:rFonts w:eastAsia="Times New Roman"/>
                <w:b/>
                <w:color w:val="000000"/>
                <w:sz w:val="18"/>
                <w:szCs w:val="20"/>
                <w:vertAlign w:val="superscript"/>
              </w:rPr>
              <w:t>2</w:t>
            </w:r>
          </w:p>
        </w:tc>
        <w:tc>
          <w:tcPr>
            <w:tcW w:w="470" w:type="pct"/>
          </w:tcPr>
          <w:p w14:paraId="5744FC86" w14:textId="77777777" w:rsidR="006415C0" w:rsidRPr="0076663A" w:rsidRDefault="006415C0" w:rsidP="00EF063E">
            <w:pPr>
              <w:rPr>
                <w:rFonts w:eastAsia="Times New Roman"/>
                <w:b/>
                <w:color w:val="000000"/>
                <w:sz w:val="18"/>
                <w:szCs w:val="20"/>
              </w:rPr>
            </w:pPr>
            <w:r w:rsidRPr="0076663A">
              <w:rPr>
                <w:rFonts w:eastAsia="Times New Roman"/>
                <w:b/>
                <w:color w:val="000000"/>
                <w:sz w:val="18"/>
                <w:szCs w:val="20"/>
              </w:rPr>
              <w:t>AUC (SE)</w:t>
            </w:r>
          </w:p>
        </w:tc>
        <w:tc>
          <w:tcPr>
            <w:tcW w:w="253" w:type="pct"/>
          </w:tcPr>
          <w:p w14:paraId="0C987235" w14:textId="77777777" w:rsidR="006415C0" w:rsidRPr="0076663A" w:rsidRDefault="006415C0" w:rsidP="00EF063E">
            <w:pPr>
              <w:rPr>
                <w:rFonts w:eastAsia="Times New Roman"/>
                <w:b/>
                <w:color w:val="000000"/>
                <w:sz w:val="18"/>
                <w:szCs w:val="20"/>
              </w:rPr>
            </w:pPr>
            <w:r w:rsidRPr="0076663A">
              <w:rPr>
                <w:rFonts w:eastAsia="Times New Roman"/>
                <w:b/>
                <w:color w:val="000000"/>
                <w:sz w:val="18"/>
                <w:szCs w:val="20"/>
              </w:rPr>
              <w:t>r</w:t>
            </w:r>
          </w:p>
        </w:tc>
        <w:tc>
          <w:tcPr>
            <w:tcW w:w="348" w:type="pct"/>
          </w:tcPr>
          <w:p w14:paraId="4F620058" w14:textId="77777777" w:rsidR="006415C0" w:rsidRPr="0076663A" w:rsidRDefault="006415C0" w:rsidP="00EF063E">
            <w:pPr>
              <w:rPr>
                <w:rFonts w:eastAsia="Times New Roman"/>
                <w:b/>
                <w:color w:val="000000"/>
                <w:sz w:val="18"/>
                <w:szCs w:val="20"/>
              </w:rPr>
            </w:pPr>
            <w:r w:rsidRPr="0076663A">
              <w:rPr>
                <w:rFonts w:eastAsia="Times New Roman"/>
                <w:b/>
                <w:color w:val="000000"/>
                <w:sz w:val="18"/>
                <w:szCs w:val="20"/>
              </w:rPr>
              <w:t>pvalue</w:t>
            </w:r>
          </w:p>
        </w:tc>
        <w:tc>
          <w:tcPr>
            <w:tcW w:w="293" w:type="pct"/>
          </w:tcPr>
          <w:p w14:paraId="7DB4066F" w14:textId="77777777" w:rsidR="006415C0" w:rsidRPr="0076663A" w:rsidRDefault="006415C0" w:rsidP="00EF063E">
            <w:pPr>
              <w:rPr>
                <w:rFonts w:eastAsia="Times New Roman"/>
                <w:b/>
                <w:color w:val="000000"/>
                <w:sz w:val="18"/>
                <w:szCs w:val="20"/>
              </w:rPr>
            </w:pPr>
            <w:r w:rsidRPr="0076663A">
              <w:rPr>
                <w:rFonts w:eastAsia="Times New Roman"/>
                <w:b/>
                <w:color w:val="000000"/>
                <w:sz w:val="18"/>
                <w:szCs w:val="20"/>
              </w:rPr>
              <w:t>R</w:t>
            </w:r>
            <w:r w:rsidRPr="0076663A">
              <w:rPr>
                <w:rFonts w:eastAsia="Times New Roman"/>
                <w:b/>
                <w:color w:val="000000"/>
                <w:sz w:val="18"/>
                <w:szCs w:val="20"/>
                <w:vertAlign w:val="superscript"/>
              </w:rPr>
              <w:t>2</w:t>
            </w:r>
          </w:p>
        </w:tc>
        <w:tc>
          <w:tcPr>
            <w:tcW w:w="398" w:type="pct"/>
          </w:tcPr>
          <w:p w14:paraId="7E67C1B0" w14:textId="77777777" w:rsidR="006415C0" w:rsidRPr="0076663A" w:rsidRDefault="006415C0" w:rsidP="00EF063E">
            <w:pPr>
              <w:rPr>
                <w:rFonts w:eastAsia="Times New Roman"/>
                <w:b/>
                <w:color w:val="000000"/>
                <w:sz w:val="18"/>
                <w:szCs w:val="20"/>
              </w:rPr>
            </w:pPr>
            <w:r w:rsidRPr="0076663A">
              <w:rPr>
                <w:rFonts w:eastAsia="Times New Roman"/>
                <w:b/>
                <w:color w:val="000000"/>
                <w:sz w:val="18"/>
                <w:szCs w:val="20"/>
              </w:rPr>
              <w:t>AUC (SE)</w:t>
            </w:r>
          </w:p>
        </w:tc>
        <w:tc>
          <w:tcPr>
            <w:tcW w:w="564" w:type="pct"/>
          </w:tcPr>
          <w:p w14:paraId="6D7E7665" w14:textId="77777777" w:rsidR="006415C0" w:rsidRPr="0076663A" w:rsidRDefault="006415C0" w:rsidP="00EF063E">
            <w:pPr>
              <w:rPr>
                <w:b/>
                <w:sz w:val="18"/>
                <w:szCs w:val="20"/>
              </w:rPr>
            </w:pPr>
            <w:r w:rsidRPr="0076663A">
              <w:rPr>
                <w:rFonts w:eastAsia="Times New Roman"/>
                <w:b/>
                <w:color w:val="000000"/>
                <w:sz w:val="18"/>
                <w:szCs w:val="20"/>
              </w:rPr>
              <w:t>HCP variable predicted</w:t>
            </w:r>
          </w:p>
        </w:tc>
        <w:tc>
          <w:tcPr>
            <w:tcW w:w="300" w:type="pct"/>
          </w:tcPr>
          <w:p w14:paraId="2790EB77" w14:textId="77777777" w:rsidR="006415C0" w:rsidRPr="0076663A" w:rsidRDefault="006415C0" w:rsidP="00EF063E">
            <w:pPr>
              <w:rPr>
                <w:b/>
                <w:sz w:val="18"/>
                <w:szCs w:val="20"/>
              </w:rPr>
            </w:pPr>
            <w:r w:rsidRPr="0076663A">
              <w:rPr>
                <w:rFonts w:eastAsia="Times New Roman"/>
                <w:b/>
                <w:color w:val="000000"/>
                <w:sz w:val="18"/>
                <w:szCs w:val="20"/>
              </w:rPr>
              <w:t>r</w:t>
            </w:r>
          </w:p>
        </w:tc>
        <w:tc>
          <w:tcPr>
            <w:tcW w:w="289" w:type="pct"/>
          </w:tcPr>
          <w:p w14:paraId="7DA607EC" w14:textId="77777777" w:rsidR="006415C0" w:rsidRPr="0076663A" w:rsidRDefault="006415C0" w:rsidP="00EF063E">
            <w:pPr>
              <w:rPr>
                <w:b/>
                <w:sz w:val="18"/>
                <w:szCs w:val="20"/>
              </w:rPr>
            </w:pPr>
            <w:r w:rsidRPr="0076663A">
              <w:rPr>
                <w:rFonts w:eastAsia="Times New Roman"/>
                <w:b/>
                <w:color w:val="000000"/>
                <w:sz w:val="18"/>
                <w:szCs w:val="20"/>
              </w:rPr>
              <w:t>pvalue</w:t>
            </w:r>
          </w:p>
        </w:tc>
        <w:tc>
          <w:tcPr>
            <w:tcW w:w="254" w:type="pct"/>
          </w:tcPr>
          <w:p w14:paraId="658AE4D0" w14:textId="77777777" w:rsidR="006415C0" w:rsidRPr="0076663A" w:rsidRDefault="006415C0" w:rsidP="00EF063E">
            <w:pPr>
              <w:rPr>
                <w:b/>
                <w:sz w:val="18"/>
                <w:szCs w:val="20"/>
              </w:rPr>
            </w:pPr>
            <w:r w:rsidRPr="0076663A">
              <w:rPr>
                <w:rFonts w:eastAsia="Times New Roman"/>
                <w:b/>
                <w:color w:val="000000"/>
                <w:sz w:val="18"/>
                <w:szCs w:val="20"/>
              </w:rPr>
              <w:t>R</w:t>
            </w:r>
            <w:r w:rsidRPr="0076663A">
              <w:rPr>
                <w:rFonts w:eastAsia="Times New Roman"/>
                <w:b/>
                <w:color w:val="000000"/>
                <w:sz w:val="18"/>
                <w:szCs w:val="20"/>
                <w:vertAlign w:val="superscript"/>
              </w:rPr>
              <w:t>2</w:t>
            </w:r>
          </w:p>
        </w:tc>
        <w:tc>
          <w:tcPr>
            <w:tcW w:w="395" w:type="pct"/>
          </w:tcPr>
          <w:p w14:paraId="1C78F7FA" w14:textId="77777777" w:rsidR="006415C0" w:rsidRPr="0076663A" w:rsidRDefault="006415C0" w:rsidP="00EF063E">
            <w:pPr>
              <w:rPr>
                <w:rFonts w:eastAsia="Times New Roman"/>
                <w:b/>
                <w:color w:val="000000"/>
                <w:sz w:val="18"/>
                <w:szCs w:val="20"/>
              </w:rPr>
            </w:pPr>
            <w:r w:rsidRPr="0076663A">
              <w:rPr>
                <w:rFonts w:eastAsia="Times New Roman"/>
                <w:b/>
                <w:color w:val="000000"/>
                <w:sz w:val="18"/>
                <w:szCs w:val="20"/>
              </w:rPr>
              <w:t>AUC (SE)</w:t>
            </w:r>
          </w:p>
        </w:tc>
      </w:tr>
      <w:tr w:rsidR="0076663A" w14:paraId="67A1714A" w14:textId="77777777" w:rsidTr="0076663A">
        <w:trPr>
          <w:trHeight w:val="186"/>
        </w:trPr>
        <w:tc>
          <w:tcPr>
            <w:tcW w:w="533" w:type="pct"/>
            <w:vAlign w:val="bottom"/>
          </w:tcPr>
          <w:p w14:paraId="604A0D22" w14:textId="77777777" w:rsidR="006415C0" w:rsidRPr="0076663A" w:rsidRDefault="006415C0" w:rsidP="00EF063E">
            <w:pPr>
              <w:rPr>
                <w:b/>
                <w:sz w:val="18"/>
                <w:szCs w:val="20"/>
              </w:rPr>
            </w:pPr>
            <w:r w:rsidRPr="0076663A">
              <w:rPr>
                <w:rFonts w:ascii="Calibri" w:eastAsia="Times New Roman" w:hAnsi="Calibri"/>
                <w:color w:val="000000"/>
                <w:sz w:val="18"/>
                <w:szCs w:val="22"/>
              </w:rPr>
              <w:t>Haemoglobin concentration</w:t>
            </w:r>
          </w:p>
        </w:tc>
        <w:tc>
          <w:tcPr>
            <w:tcW w:w="253" w:type="pct"/>
            <w:vAlign w:val="bottom"/>
          </w:tcPr>
          <w:p w14:paraId="13E6C558" w14:textId="77777777" w:rsidR="006415C0" w:rsidRPr="0076663A" w:rsidRDefault="006415C0" w:rsidP="00EF063E">
            <w:pPr>
              <w:rPr>
                <w:b/>
                <w:sz w:val="18"/>
                <w:szCs w:val="20"/>
              </w:rPr>
            </w:pPr>
            <w:r w:rsidRPr="0076663A">
              <w:rPr>
                <w:rFonts w:ascii="Calibri" w:eastAsia="Times New Roman" w:hAnsi="Calibri"/>
                <w:color w:val="000000"/>
                <w:sz w:val="18"/>
                <w:szCs w:val="22"/>
              </w:rPr>
              <w:t>0.05</w:t>
            </w:r>
          </w:p>
        </w:tc>
        <w:tc>
          <w:tcPr>
            <w:tcW w:w="364" w:type="pct"/>
            <w:vAlign w:val="bottom"/>
          </w:tcPr>
          <w:p w14:paraId="172D7B57"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1.6e-05</w:t>
            </w:r>
          </w:p>
        </w:tc>
        <w:tc>
          <w:tcPr>
            <w:tcW w:w="286" w:type="pct"/>
            <w:vAlign w:val="bottom"/>
          </w:tcPr>
          <w:p w14:paraId="46E17F30" w14:textId="77777777" w:rsidR="006415C0" w:rsidRPr="0076663A" w:rsidRDefault="006415C0" w:rsidP="00EF063E">
            <w:pPr>
              <w:rPr>
                <w:b/>
                <w:sz w:val="18"/>
                <w:szCs w:val="20"/>
              </w:rPr>
            </w:pPr>
            <w:r w:rsidRPr="0076663A">
              <w:rPr>
                <w:rFonts w:ascii="Calibri" w:eastAsia="Times New Roman" w:hAnsi="Calibri"/>
                <w:color w:val="000000"/>
                <w:sz w:val="18"/>
                <w:szCs w:val="22"/>
              </w:rPr>
              <w:t>0.0025</w:t>
            </w:r>
          </w:p>
        </w:tc>
        <w:tc>
          <w:tcPr>
            <w:tcW w:w="470" w:type="pct"/>
            <w:vAlign w:val="bottom"/>
          </w:tcPr>
          <w:p w14:paraId="53D93252"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4E6C647B"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0.035</w:t>
            </w:r>
          </w:p>
        </w:tc>
        <w:tc>
          <w:tcPr>
            <w:tcW w:w="348" w:type="pct"/>
            <w:vAlign w:val="bottom"/>
          </w:tcPr>
          <w:p w14:paraId="2F57A3B8"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5.5e-01</w:t>
            </w:r>
          </w:p>
        </w:tc>
        <w:tc>
          <w:tcPr>
            <w:tcW w:w="293" w:type="pct"/>
            <w:vAlign w:val="bottom"/>
          </w:tcPr>
          <w:p w14:paraId="503085F0"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0.0013</w:t>
            </w:r>
          </w:p>
        </w:tc>
        <w:tc>
          <w:tcPr>
            <w:tcW w:w="398" w:type="pct"/>
            <w:vAlign w:val="bottom"/>
          </w:tcPr>
          <w:p w14:paraId="708F1596"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3C3C0DAF" w14:textId="77777777" w:rsidR="006415C0" w:rsidRPr="0076663A" w:rsidRDefault="006415C0" w:rsidP="00EF063E">
            <w:pPr>
              <w:rPr>
                <w:b/>
                <w:sz w:val="18"/>
                <w:szCs w:val="20"/>
              </w:rPr>
            </w:pPr>
            <w:r w:rsidRPr="0076663A">
              <w:rPr>
                <w:rFonts w:ascii="Calibri" w:eastAsia="Times New Roman" w:hAnsi="Calibri"/>
                <w:color w:val="000000"/>
                <w:sz w:val="18"/>
                <w:szCs w:val="22"/>
              </w:rPr>
              <w:t>Hemoglobin A1C</w:t>
            </w:r>
          </w:p>
        </w:tc>
        <w:tc>
          <w:tcPr>
            <w:tcW w:w="300" w:type="pct"/>
            <w:vAlign w:val="bottom"/>
          </w:tcPr>
          <w:p w14:paraId="66E5C585" w14:textId="77777777" w:rsidR="006415C0" w:rsidRPr="0076663A" w:rsidRDefault="006415C0" w:rsidP="00EF063E">
            <w:pPr>
              <w:rPr>
                <w:b/>
                <w:sz w:val="18"/>
                <w:szCs w:val="20"/>
              </w:rPr>
            </w:pPr>
            <w:r w:rsidRPr="0076663A">
              <w:rPr>
                <w:rFonts w:ascii="Calibri" w:eastAsia="Times New Roman" w:hAnsi="Calibri"/>
                <w:color w:val="000000"/>
                <w:sz w:val="18"/>
                <w:szCs w:val="22"/>
              </w:rPr>
              <w:t>0.015</w:t>
            </w:r>
          </w:p>
        </w:tc>
        <w:tc>
          <w:tcPr>
            <w:tcW w:w="289" w:type="pct"/>
            <w:vAlign w:val="bottom"/>
          </w:tcPr>
          <w:p w14:paraId="17D75C15" w14:textId="77777777" w:rsidR="006415C0" w:rsidRPr="0076663A" w:rsidRDefault="006415C0" w:rsidP="00EF063E">
            <w:pPr>
              <w:rPr>
                <w:b/>
                <w:sz w:val="18"/>
                <w:szCs w:val="20"/>
              </w:rPr>
            </w:pPr>
            <w:r w:rsidRPr="0076663A">
              <w:rPr>
                <w:rFonts w:ascii="Calibri" w:eastAsia="Times New Roman" w:hAnsi="Calibri"/>
                <w:color w:val="000000"/>
                <w:sz w:val="18"/>
                <w:szCs w:val="22"/>
              </w:rPr>
              <w:t>6.8e-01</w:t>
            </w:r>
          </w:p>
        </w:tc>
        <w:tc>
          <w:tcPr>
            <w:tcW w:w="254" w:type="pct"/>
            <w:vAlign w:val="bottom"/>
          </w:tcPr>
          <w:p w14:paraId="3BF44029" w14:textId="77777777" w:rsidR="006415C0" w:rsidRPr="0076663A" w:rsidRDefault="006415C0" w:rsidP="00EF063E">
            <w:pPr>
              <w:rPr>
                <w:b/>
                <w:sz w:val="18"/>
                <w:szCs w:val="20"/>
              </w:rPr>
            </w:pPr>
            <w:r w:rsidRPr="0076663A">
              <w:rPr>
                <w:rFonts w:ascii="Calibri" w:eastAsia="Times New Roman" w:hAnsi="Calibri"/>
                <w:color w:val="000000"/>
                <w:sz w:val="18"/>
                <w:szCs w:val="22"/>
              </w:rPr>
              <w:t>&lt;0.001</w:t>
            </w:r>
          </w:p>
        </w:tc>
        <w:tc>
          <w:tcPr>
            <w:tcW w:w="395" w:type="pct"/>
            <w:vAlign w:val="bottom"/>
          </w:tcPr>
          <w:p w14:paraId="244E3705" w14:textId="77777777" w:rsidR="006415C0" w:rsidRPr="0076663A" w:rsidRDefault="006415C0" w:rsidP="00EF063E">
            <w:pPr>
              <w:rPr>
                <w:rFonts w:eastAsia="Times New Roman"/>
                <w:color w:val="000000"/>
                <w:sz w:val="18"/>
                <w:szCs w:val="20"/>
              </w:rPr>
            </w:pPr>
          </w:p>
        </w:tc>
      </w:tr>
      <w:tr w:rsidR="0076663A" w14:paraId="580E24B4" w14:textId="77777777" w:rsidTr="0076663A">
        <w:trPr>
          <w:trHeight w:val="211"/>
        </w:trPr>
        <w:tc>
          <w:tcPr>
            <w:tcW w:w="533" w:type="pct"/>
            <w:vAlign w:val="bottom"/>
          </w:tcPr>
          <w:p w14:paraId="3783FFBF" w14:textId="77777777" w:rsidR="006415C0" w:rsidRPr="0076663A" w:rsidRDefault="006415C0" w:rsidP="00EF063E">
            <w:pPr>
              <w:rPr>
                <w:b/>
                <w:sz w:val="18"/>
                <w:szCs w:val="20"/>
              </w:rPr>
            </w:pPr>
            <w:r w:rsidRPr="0076663A">
              <w:rPr>
                <w:rFonts w:ascii="Calibri" w:eastAsia="Times New Roman" w:hAnsi="Calibri"/>
                <w:color w:val="000000"/>
                <w:sz w:val="18"/>
                <w:szCs w:val="22"/>
              </w:rPr>
              <w:t>Haematocrit %</w:t>
            </w:r>
          </w:p>
        </w:tc>
        <w:tc>
          <w:tcPr>
            <w:tcW w:w="253" w:type="pct"/>
            <w:vAlign w:val="bottom"/>
          </w:tcPr>
          <w:p w14:paraId="5DF71063" w14:textId="77777777" w:rsidR="006415C0" w:rsidRPr="0076663A" w:rsidRDefault="006415C0" w:rsidP="00EF063E">
            <w:pPr>
              <w:rPr>
                <w:b/>
                <w:sz w:val="18"/>
                <w:szCs w:val="20"/>
              </w:rPr>
            </w:pPr>
            <w:r w:rsidRPr="0076663A">
              <w:rPr>
                <w:rFonts w:ascii="Calibri" w:eastAsia="Times New Roman" w:hAnsi="Calibri"/>
                <w:color w:val="000000"/>
                <w:sz w:val="18"/>
                <w:szCs w:val="22"/>
              </w:rPr>
              <w:t>0.077</w:t>
            </w:r>
          </w:p>
        </w:tc>
        <w:tc>
          <w:tcPr>
            <w:tcW w:w="364" w:type="pct"/>
            <w:vAlign w:val="bottom"/>
          </w:tcPr>
          <w:p w14:paraId="6A3C832C"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1.4e-10</w:t>
            </w:r>
          </w:p>
        </w:tc>
        <w:tc>
          <w:tcPr>
            <w:tcW w:w="286" w:type="pct"/>
            <w:vAlign w:val="bottom"/>
          </w:tcPr>
          <w:p w14:paraId="2E812DB1" w14:textId="77777777" w:rsidR="006415C0" w:rsidRPr="0076663A" w:rsidRDefault="006415C0" w:rsidP="00EF063E">
            <w:pPr>
              <w:rPr>
                <w:b/>
                <w:sz w:val="18"/>
                <w:szCs w:val="20"/>
              </w:rPr>
            </w:pPr>
            <w:r w:rsidRPr="0076663A">
              <w:rPr>
                <w:rFonts w:ascii="Calibri" w:eastAsia="Times New Roman" w:hAnsi="Calibri"/>
                <w:color w:val="000000"/>
                <w:sz w:val="18"/>
                <w:szCs w:val="22"/>
              </w:rPr>
              <w:t>0.006</w:t>
            </w:r>
          </w:p>
        </w:tc>
        <w:tc>
          <w:tcPr>
            <w:tcW w:w="470" w:type="pct"/>
            <w:vAlign w:val="bottom"/>
          </w:tcPr>
          <w:p w14:paraId="2CC298B3"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4068C3C0"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0.037</w:t>
            </w:r>
          </w:p>
        </w:tc>
        <w:tc>
          <w:tcPr>
            <w:tcW w:w="348" w:type="pct"/>
            <w:vAlign w:val="bottom"/>
          </w:tcPr>
          <w:p w14:paraId="0E2A637C"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5.7e-01</w:t>
            </w:r>
          </w:p>
        </w:tc>
        <w:tc>
          <w:tcPr>
            <w:tcW w:w="293" w:type="pct"/>
            <w:vAlign w:val="bottom"/>
          </w:tcPr>
          <w:p w14:paraId="0B375182"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0.0013</w:t>
            </w:r>
          </w:p>
        </w:tc>
        <w:tc>
          <w:tcPr>
            <w:tcW w:w="398" w:type="pct"/>
            <w:vAlign w:val="bottom"/>
          </w:tcPr>
          <w:p w14:paraId="643EAA50"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5318A0D8" w14:textId="77777777" w:rsidR="006415C0" w:rsidRPr="0076663A" w:rsidRDefault="006415C0" w:rsidP="00EF063E">
            <w:pPr>
              <w:rPr>
                <w:b/>
                <w:sz w:val="18"/>
                <w:szCs w:val="20"/>
              </w:rPr>
            </w:pPr>
            <w:r w:rsidRPr="0076663A">
              <w:rPr>
                <w:rFonts w:ascii="Calibri" w:eastAsia="Times New Roman" w:hAnsi="Calibri"/>
                <w:color w:val="000000"/>
                <w:sz w:val="18"/>
                <w:szCs w:val="22"/>
              </w:rPr>
              <w:t>Hematocrit level 1</w:t>
            </w:r>
          </w:p>
        </w:tc>
        <w:tc>
          <w:tcPr>
            <w:tcW w:w="300" w:type="pct"/>
            <w:vAlign w:val="bottom"/>
          </w:tcPr>
          <w:p w14:paraId="72DF59E1" w14:textId="77777777" w:rsidR="006415C0" w:rsidRPr="0076663A" w:rsidRDefault="006415C0" w:rsidP="00EF063E">
            <w:pPr>
              <w:rPr>
                <w:b/>
                <w:sz w:val="18"/>
                <w:szCs w:val="20"/>
              </w:rPr>
            </w:pPr>
            <w:r w:rsidRPr="0076663A">
              <w:rPr>
                <w:rFonts w:ascii="Calibri" w:eastAsia="Times New Roman" w:hAnsi="Calibri"/>
                <w:color w:val="000000"/>
                <w:sz w:val="18"/>
                <w:szCs w:val="22"/>
              </w:rPr>
              <w:t>0.061</w:t>
            </w:r>
          </w:p>
        </w:tc>
        <w:tc>
          <w:tcPr>
            <w:tcW w:w="289" w:type="pct"/>
            <w:vAlign w:val="bottom"/>
          </w:tcPr>
          <w:p w14:paraId="7D87FDA7" w14:textId="77777777" w:rsidR="006415C0" w:rsidRPr="0076663A" w:rsidRDefault="006415C0" w:rsidP="00EF063E">
            <w:pPr>
              <w:rPr>
                <w:b/>
                <w:sz w:val="18"/>
                <w:szCs w:val="20"/>
              </w:rPr>
            </w:pPr>
            <w:r w:rsidRPr="0076663A">
              <w:rPr>
                <w:rFonts w:ascii="Calibri" w:eastAsia="Times New Roman" w:hAnsi="Calibri"/>
                <w:color w:val="000000"/>
                <w:sz w:val="18"/>
                <w:szCs w:val="22"/>
              </w:rPr>
              <w:t>2.1e-02</w:t>
            </w:r>
          </w:p>
        </w:tc>
        <w:tc>
          <w:tcPr>
            <w:tcW w:w="254" w:type="pct"/>
            <w:vAlign w:val="bottom"/>
          </w:tcPr>
          <w:p w14:paraId="651AE5AE" w14:textId="77777777" w:rsidR="006415C0" w:rsidRPr="0076663A" w:rsidRDefault="006415C0" w:rsidP="00EF063E">
            <w:pPr>
              <w:rPr>
                <w:b/>
                <w:sz w:val="18"/>
                <w:szCs w:val="20"/>
              </w:rPr>
            </w:pPr>
            <w:r w:rsidRPr="0076663A">
              <w:rPr>
                <w:rFonts w:ascii="Calibri" w:eastAsia="Times New Roman" w:hAnsi="Calibri"/>
                <w:color w:val="000000"/>
                <w:sz w:val="18"/>
                <w:szCs w:val="22"/>
              </w:rPr>
              <w:t>0.0037</w:t>
            </w:r>
          </w:p>
        </w:tc>
        <w:tc>
          <w:tcPr>
            <w:tcW w:w="395" w:type="pct"/>
            <w:vAlign w:val="bottom"/>
          </w:tcPr>
          <w:p w14:paraId="53EA2159" w14:textId="77777777" w:rsidR="006415C0" w:rsidRPr="0076663A" w:rsidRDefault="006415C0" w:rsidP="00EF063E">
            <w:pPr>
              <w:rPr>
                <w:rFonts w:eastAsia="Times New Roman"/>
                <w:color w:val="000000"/>
                <w:sz w:val="18"/>
                <w:szCs w:val="20"/>
              </w:rPr>
            </w:pPr>
          </w:p>
        </w:tc>
      </w:tr>
      <w:tr w:rsidR="0076663A" w14:paraId="5A9B4A7A" w14:textId="77777777" w:rsidTr="0076663A">
        <w:trPr>
          <w:trHeight w:val="164"/>
        </w:trPr>
        <w:tc>
          <w:tcPr>
            <w:tcW w:w="533" w:type="pct"/>
            <w:vAlign w:val="bottom"/>
          </w:tcPr>
          <w:p w14:paraId="31A2F145" w14:textId="77777777" w:rsidR="006415C0" w:rsidRPr="0076663A" w:rsidRDefault="006415C0" w:rsidP="00EF063E">
            <w:pPr>
              <w:rPr>
                <w:b/>
                <w:sz w:val="18"/>
                <w:szCs w:val="20"/>
              </w:rPr>
            </w:pPr>
            <w:r w:rsidRPr="0076663A">
              <w:rPr>
                <w:rFonts w:ascii="Calibri" w:eastAsia="Times New Roman" w:hAnsi="Calibri"/>
                <w:color w:val="000000"/>
                <w:sz w:val="18"/>
                <w:szCs w:val="22"/>
              </w:rPr>
              <w:t>White blood cell count</w:t>
            </w:r>
          </w:p>
        </w:tc>
        <w:tc>
          <w:tcPr>
            <w:tcW w:w="253" w:type="pct"/>
            <w:vAlign w:val="bottom"/>
          </w:tcPr>
          <w:p w14:paraId="530EC2C6" w14:textId="77777777" w:rsidR="006415C0" w:rsidRPr="0076663A" w:rsidRDefault="006415C0" w:rsidP="00EF063E">
            <w:pPr>
              <w:rPr>
                <w:b/>
                <w:sz w:val="18"/>
                <w:szCs w:val="20"/>
              </w:rPr>
            </w:pPr>
            <w:r w:rsidRPr="0076663A">
              <w:rPr>
                <w:rFonts w:ascii="Calibri" w:eastAsia="Times New Roman" w:hAnsi="Calibri"/>
                <w:color w:val="000000"/>
                <w:sz w:val="18"/>
                <w:szCs w:val="22"/>
              </w:rPr>
              <w:t>0.042</w:t>
            </w:r>
          </w:p>
        </w:tc>
        <w:tc>
          <w:tcPr>
            <w:tcW w:w="364" w:type="pct"/>
            <w:vAlign w:val="bottom"/>
          </w:tcPr>
          <w:p w14:paraId="7853168B"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2.2e-03</w:t>
            </w:r>
          </w:p>
        </w:tc>
        <w:tc>
          <w:tcPr>
            <w:tcW w:w="286" w:type="pct"/>
            <w:vAlign w:val="bottom"/>
          </w:tcPr>
          <w:p w14:paraId="2694D2ED" w14:textId="77777777" w:rsidR="006415C0" w:rsidRPr="0076663A" w:rsidRDefault="006415C0" w:rsidP="00EF063E">
            <w:pPr>
              <w:rPr>
                <w:b/>
                <w:sz w:val="18"/>
                <w:szCs w:val="20"/>
              </w:rPr>
            </w:pPr>
            <w:r w:rsidRPr="0076663A">
              <w:rPr>
                <w:rFonts w:ascii="Calibri" w:eastAsia="Times New Roman" w:hAnsi="Calibri"/>
                <w:color w:val="000000"/>
                <w:sz w:val="18"/>
                <w:szCs w:val="22"/>
              </w:rPr>
              <w:t>0.0018</w:t>
            </w:r>
          </w:p>
        </w:tc>
        <w:tc>
          <w:tcPr>
            <w:tcW w:w="470" w:type="pct"/>
            <w:vAlign w:val="bottom"/>
          </w:tcPr>
          <w:p w14:paraId="366C8E76"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7DA21FD4"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0.016</w:t>
            </w:r>
          </w:p>
        </w:tc>
        <w:tc>
          <w:tcPr>
            <w:tcW w:w="348" w:type="pct"/>
            <w:vAlign w:val="bottom"/>
          </w:tcPr>
          <w:p w14:paraId="4FABF57C"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3.4e-01</w:t>
            </w:r>
          </w:p>
        </w:tc>
        <w:tc>
          <w:tcPr>
            <w:tcW w:w="293" w:type="pct"/>
            <w:vAlign w:val="bottom"/>
          </w:tcPr>
          <w:p w14:paraId="12F57E6D"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&lt;0.001</w:t>
            </w:r>
          </w:p>
        </w:tc>
        <w:tc>
          <w:tcPr>
            <w:tcW w:w="398" w:type="pct"/>
            <w:vAlign w:val="bottom"/>
          </w:tcPr>
          <w:p w14:paraId="6EFFD00C"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66DD3BE4" w14:textId="77777777" w:rsidR="006415C0" w:rsidRPr="0076663A" w:rsidRDefault="006415C0" w:rsidP="00EF063E">
            <w:pPr>
              <w:rPr>
                <w:b/>
                <w:sz w:val="18"/>
                <w:szCs w:val="20"/>
              </w:rPr>
            </w:pPr>
            <w:r w:rsidRPr="0076663A">
              <w:rPr>
                <w:rFonts w:ascii="Calibri" w:eastAsia="Times New Roman" w:hAnsi="Calibri"/>
                <w:color w:val="000000"/>
                <w:sz w:val="18"/>
                <w:szCs w:val="22"/>
              </w:rPr>
              <w:t>Hematocrit level 1</w:t>
            </w:r>
          </w:p>
        </w:tc>
        <w:tc>
          <w:tcPr>
            <w:tcW w:w="300" w:type="pct"/>
            <w:vAlign w:val="bottom"/>
          </w:tcPr>
          <w:p w14:paraId="504F8A72" w14:textId="77777777" w:rsidR="006415C0" w:rsidRPr="0076663A" w:rsidRDefault="006415C0" w:rsidP="00EF063E">
            <w:pPr>
              <w:rPr>
                <w:b/>
                <w:sz w:val="18"/>
                <w:szCs w:val="20"/>
              </w:rPr>
            </w:pPr>
            <w:r w:rsidRPr="0076663A">
              <w:rPr>
                <w:rFonts w:ascii="Calibri" w:eastAsia="Times New Roman" w:hAnsi="Calibri"/>
                <w:color w:val="000000"/>
                <w:sz w:val="18"/>
                <w:szCs w:val="22"/>
              </w:rPr>
              <w:t>-0.00051</w:t>
            </w:r>
          </w:p>
        </w:tc>
        <w:tc>
          <w:tcPr>
            <w:tcW w:w="289" w:type="pct"/>
            <w:vAlign w:val="bottom"/>
          </w:tcPr>
          <w:p w14:paraId="167F117B" w14:textId="77777777" w:rsidR="006415C0" w:rsidRPr="0076663A" w:rsidRDefault="006415C0" w:rsidP="00EF063E">
            <w:pPr>
              <w:rPr>
                <w:b/>
                <w:sz w:val="18"/>
                <w:szCs w:val="20"/>
              </w:rPr>
            </w:pPr>
            <w:r w:rsidRPr="0076663A">
              <w:rPr>
                <w:rFonts w:ascii="Calibri" w:eastAsia="Times New Roman" w:hAnsi="Calibri"/>
                <w:color w:val="000000"/>
                <w:sz w:val="18"/>
                <w:szCs w:val="22"/>
              </w:rPr>
              <w:t>9.8e-01</w:t>
            </w:r>
          </w:p>
        </w:tc>
        <w:tc>
          <w:tcPr>
            <w:tcW w:w="254" w:type="pct"/>
            <w:vAlign w:val="bottom"/>
          </w:tcPr>
          <w:p w14:paraId="23CE5BE6" w14:textId="77777777" w:rsidR="006415C0" w:rsidRPr="0076663A" w:rsidRDefault="006415C0" w:rsidP="00EF063E">
            <w:pPr>
              <w:rPr>
                <w:b/>
                <w:sz w:val="18"/>
                <w:szCs w:val="20"/>
              </w:rPr>
            </w:pPr>
            <w:r w:rsidRPr="0076663A">
              <w:rPr>
                <w:rFonts w:ascii="Calibri" w:eastAsia="Times New Roman" w:hAnsi="Calibri"/>
                <w:color w:val="000000"/>
                <w:sz w:val="18"/>
                <w:szCs w:val="22"/>
              </w:rPr>
              <w:t>&lt;0.001</w:t>
            </w:r>
          </w:p>
        </w:tc>
        <w:tc>
          <w:tcPr>
            <w:tcW w:w="395" w:type="pct"/>
            <w:vAlign w:val="bottom"/>
          </w:tcPr>
          <w:p w14:paraId="3EA85395" w14:textId="77777777" w:rsidR="006415C0" w:rsidRPr="0076663A" w:rsidRDefault="006415C0" w:rsidP="00EF063E">
            <w:pPr>
              <w:rPr>
                <w:rFonts w:eastAsia="Times New Roman"/>
                <w:color w:val="000000"/>
                <w:sz w:val="18"/>
                <w:szCs w:val="20"/>
              </w:rPr>
            </w:pPr>
          </w:p>
        </w:tc>
      </w:tr>
      <w:tr w:rsidR="0076663A" w14:paraId="5DC3AB15" w14:textId="77777777" w:rsidTr="0076663A">
        <w:trPr>
          <w:trHeight w:val="174"/>
        </w:trPr>
        <w:tc>
          <w:tcPr>
            <w:tcW w:w="533" w:type="pct"/>
            <w:vAlign w:val="bottom"/>
          </w:tcPr>
          <w:p w14:paraId="128511E0" w14:textId="77777777" w:rsidR="006415C0" w:rsidRPr="0076663A" w:rsidRDefault="006415C0" w:rsidP="00EF063E">
            <w:pPr>
              <w:rPr>
                <w:b/>
                <w:sz w:val="18"/>
                <w:szCs w:val="20"/>
              </w:rPr>
            </w:pPr>
            <w:r w:rsidRPr="0076663A">
              <w:rPr>
                <w:rFonts w:ascii="Calibri" w:eastAsia="Times New Roman" w:hAnsi="Calibri"/>
                <w:color w:val="000000"/>
                <w:sz w:val="18"/>
                <w:szCs w:val="22"/>
              </w:rPr>
              <w:t>Mean time correct matches</w:t>
            </w:r>
          </w:p>
        </w:tc>
        <w:tc>
          <w:tcPr>
            <w:tcW w:w="253" w:type="pct"/>
            <w:vAlign w:val="bottom"/>
          </w:tcPr>
          <w:p w14:paraId="160B72E7" w14:textId="77777777" w:rsidR="006415C0" w:rsidRPr="0076663A" w:rsidRDefault="006415C0" w:rsidP="00EF063E">
            <w:pPr>
              <w:rPr>
                <w:b/>
                <w:sz w:val="18"/>
                <w:szCs w:val="20"/>
              </w:rPr>
            </w:pPr>
            <w:r w:rsidRPr="0076663A">
              <w:rPr>
                <w:rFonts w:ascii="Calibri" w:eastAsia="Times New Roman" w:hAnsi="Calibri"/>
                <w:color w:val="000000"/>
                <w:sz w:val="18"/>
                <w:szCs w:val="22"/>
              </w:rPr>
              <w:t>0.046</w:t>
            </w:r>
          </w:p>
        </w:tc>
        <w:tc>
          <w:tcPr>
            <w:tcW w:w="364" w:type="pct"/>
            <w:vAlign w:val="bottom"/>
          </w:tcPr>
          <w:p w14:paraId="5043C80E"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2.0e-06</w:t>
            </w:r>
          </w:p>
        </w:tc>
        <w:tc>
          <w:tcPr>
            <w:tcW w:w="286" w:type="pct"/>
            <w:vAlign w:val="bottom"/>
          </w:tcPr>
          <w:p w14:paraId="535EAD82" w14:textId="77777777" w:rsidR="006415C0" w:rsidRPr="0076663A" w:rsidRDefault="006415C0" w:rsidP="00EF063E">
            <w:pPr>
              <w:rPr>
                <w:b/>
                <w:sz w:val="18"/>
                <w:szCs w:val="20"/>
              </w:rPr>
            </w:pPr>
            <w:r w:rsidRPr="0076663A">
              <w:rPr>
                <w:rFonts w:ascii="Calibri" w:eastAsia="Times New Roman" w:hAnsi="Calibri"/>
                <w:color w:val="000000"/>
                <w:sz w:val="18"/>
                <w:szCs w:val="22"/>
              </w:rPr>
              <w:t>0.0021</w:t>
            </w:r>
          </w:p>
        </w:tc>
        <w:tc>
          <w:tcPr>
            <w:tcW w:w="470" w:type="pct"/>
            <w:vAlign w:val="bottom"/>
          </w:tcPr>
          <w:p w14:paraId="723327B2"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2F86BED7"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0.053</w:t>
            </w:r>
          </w:p>
        </w:tc>
        <w:tc>
          <w:tcPr>
            <w:tcW w:w="348" w:type="pct"/>
            <w:vAlign w:val="bottom"/>
          </w:tcPr>
          <w:p w14:paraId="5F541C97"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2.9e-04</w:t>
            </w:r>
          </w:p>
        </w:tc>
        <w:tc>
          <w:tcPr>
            <w:tcW w:w="293" w:type="pct"/>
            <w:vAlign w:val="bottom"/>
          </w:tcPr>
          <w:p w14:paraId="38D9A892"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0.0028</w:t>
            </w:r>
          </w:p>
        </w:tc>
        <w:tc>
          <w:tcPr>
            <w:tcW w:w="398" w:type="pct"/>
            <w:vAlign w:val="bottom"/>
          </w:tcPr>
          <w:p w14:paraId="1124A91B"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46782FE6" w14:textId="77777777" w:rsidR="006415C0" w:rsidRPr="0076663A" w:rsidRDefault="006415C0" w:rsidP="00EF063E">
            <w:pPr>
              <w:rPr>
                <w:b/>
                <w:sz w:val="18"/>
                <w:szCs w:val="20"/>
              </w:rPr>
            </w:pPr>
            <w:r w:rsidRPr="0076663A">
              <w:rPr>
                <w:rFonts w:ascii="Calibri" w:eastAsia="Times New Roman" w:hAnsi="Calibri"/>
                <w:color w:val="000000"/>
                <w:sz w:val="18"/>
                <w:szCs w:val="22"/>
              </w:rPr>
              <w:t>Crystallised IQ</w:t>
            </w:r>
          </w:p>
        </w:tc>
        <w:tc>
          <w:tcPr>
            <w:tcW w:w="300" w:type="pct"/>
            <w:vAlign w:val="bottom"/>
          </w:tcPr>
          <w:p w14:paraId="0BD26226" w14:textId="77777777" w:rsidR="006415C0" w:rsidRPr="0076663A" w:rsidRDefault="006415C0" w:rsidP="00EF063E">
            <w:pPr>
              <w:rPr>
                <w:b/>
                <w:sz w:val="18"/>
                <w:szCs w:val="20"/>
              </w:rPr>
            </w:pPr>
            <w:r w:rsidRPr="0076663A">
              <w:rPr>
                <w:rFonts w:ascii="Calibri" w:eastAsia="Times New Roman" w:hAnsi="Calibri"/>
                <w:color w:val="000000"/>
                <w:sz w:val="18"/>
                <w:szCs w:val="22"/>
              </w:rPr>
              <w:t>-0.046</w:t>
            </w:r>
          </w:p>
        </w:tc>
        <w:tc>
          <w:tcPr>
            <w:tcW w:w="289" w:type="pct"/>
            <w:vAlign w:val="bottom"/>
          </w:tcPr>
          <w:p w14:paraId="210C0C3F" w14:textId="77777777" w:rsidR="006415C0" w:rsidRPr="0076663A" w:rsidRDefault="006415C0" w:rsidP="00EF063E">
            <w:pPr>
              <w:rPr>
                <w:b/>
                <w:sz w:val="18"/>
                <w:szCs w:val="20"/>
              </w:rPr>
            </w:pPr>
            <w:r w:rsidRPr="0076663A">
              <w:rPr>
                <w:rFonts w:ascii="Calibri" w:eastAsia="Times New Roman" w:hAnsi="Calibri"/>
                <w:color w:val="000000"/>
                <w:sz w:val="18"/>
                <w:szCs w:val="22"/>
              </w:rPr>
              <w:t>9.7e-02</w:t>
            </w:r>
          </w:p>
        </w:tc>
        <w:tc>
          <w:tcPr>
            <w:tcW w:w="254" w:type="pct"/>
            <w:vAlign w:val="bottom"/>
          </w:tcPr>
          <w:p w14:paraId="663E8874" w14:textId="77777777" w:rsidR="006415C0" w:rsidRPr="0076663A" w:rsidRDefault="006415C0" w:rsidP="00EF063E">
            <w:pPr>
              <w:rPr>
                <w:b/>
                <w:sz w:val="18"/>
                <w:szCs w:val="20"/>
              </w:rPr>
            </w:pPr>
            <w:r w:rsidRPr="0076663A">
              <w:rPr>
                <w:rFonts w:ascii="Calibri" w:eastAsia="Times New Roman" w:hAnsi="Calibri"/>
                <w:color w:val="000000"/>
                <w:sz w:val="18"/>
                <w:szCs w:val="22"/>
              </w:rPr>
              <w:t>0.0021</w:t>
            </w:r>
          </w:p>
        </w:tc>
        <w:tc>
          <w:tcPr>
            <w:tcW w:w="395" w:type="pct"/>
            <w:vAlign w:val="bottom"/>
          </w:tcPr>
          <w:p w14:paraId="0805B37E" w14:textId="77777777" w:rsidR="006415C0" w:rsidRPr="0076663A" w:rsidRDefault="006415C0" w:rsidP="00EF063E">
            <w:pPr>
              <w:rPr>
                <w:rFonts w:eastAsia="Times New Roman"/>
                <w:color w:val="000000"/>
                <w:sz w:val="18"/>
                <w:szCs w:val="20"/>
              </w:rPr>
            </w:pPr>
          </w:p>
        </w:tc>
      </w:tr>
      <w:tr w:rsidR="0076663A" w14:paraId="25CDE9F0" w14:textId="77777777" w:rsidTr="0076663A">
        <w:trPr>
          <w:trHeight w:val="197"/>
        </w:trPr>
        <w:tc>
          <w:tcPr>
            <w:tcW w:w="533" w:type="pct"/>
            <w:vAlign w:val="bottom"/>
          </w:tcPr>
          <w:p w14:paraId="36873B51" w14:textId="77777777" w:rsidR="006415C0" w:rsidRPr="0076663A" w:rsidRDefault="006415C0" w:rsidP="00EF063E">
            <w:pPr>
              <w:rPr>
                <w:b/>
                <w:sz w:val="18"/>
                <w:szCs w:val="20"/>
              </w:rPr>
            </w:pPr>
            <w:r w:rsidRPr="0076663A">
              <w:rPr>
                <w:rFonts w:ascii="Calibri" w:eastAsia="Times New Roman" w:hAnsi="Calibri"/>
                <w:color w:val="000000"/>
                <w:sz w:val="18"/>
                <w:szCs w:val="22"/>
              </w:rPr>
              <w:t>Number correct symbol matches</w:t>
            </w:r>
          </w:p>
        </w:tc>
        <w:tc>
          <w:tcPr>
            <w:tcW w:w="253" w:type="pct"/>
            <w:vAlign w:val="bottom"/>
          </w:tcPr>
          <w:p w14:paraId="7CFB6179" w14:textId="77777777" w:rsidR="006415C0" w:rsidRPr="0076663A" w:rsidRDefault="006415C0" w:rsidP="00EF063E">
            <w:pPr>
              <w:rPr>
                <w:b/>
                <w:sz w:val="18"/>
                <w:szCs w:val="20"/>
              </w:rPr>
            </w:pPr>
            <w:r w:rsidRPr="0076663A">
              <w:rPr>
                <w:rFonts w:ascii="Calibri" w:eastAsia="Times New Roman" w:hAnsi="Calibri"/>
                <w:color w:val="000000"/>
                <w:sz w:val="18"/>
                <w:szCs w:val="22"/>
              </w:rPr>
              <w:t>0.09</w:t>
            </w:r>
          </w:p>
        </w:tc>
        <w:tc>
          <w:tcPr>
            <w:tcW w:w="364" w:type="pct"/>
            <w:vAlign w:val="bottom"/>
          </w:tcPr>
          <w:p w14:paraId="52D750FF"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1.1e-13</w:t>
            </w:r>
          </w:p>
        </w:tc>
        <w:tc>
          <w:tcPr>
            <w:tcW w:w="286" w:type="pct"/>
            <w:vAlign w:val="bottom"/>
          </w:tcPr>
          <w:p w14:paraId="294B3229" w14:textId="77777777" w:rsidR="006415C0" w:rsidRPr="0076663A" w:rsidRDefault="006415C0" w:rsidP="00EF063E">
            <w:pPr>
              <w:rPr>
                <w:b/>
                <w:sz w:val="18"/>
                <w:szCs w:val="20"/>
              </w:rPr>
            </w:pPr>
            <w:r w:rsidRPr="0076663A">
              <w:rPr>
                <w:rFonts w:ascii="Calibri" w:eastAsia="Times New Roman" w:hAnsi="Calibri"/>
                <w:color w:val="000000"/>
                <w:sz w:val="18"/>
                <w:szCs w:val="22"/>
              </w:rPr>
              <w:t>0.0081</w:t>
            </w:r>
          </w:p>
        </w:tc>
        <w:tc>
          <w:tcPr>
            <w:tcW w:w="470" w:type="pct"/>
            <w:vAlign w:val="bottom"/>
          </w:tcPr>
          <w:p w14:paraId="44D01B79"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7EBABCDB"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0.069</w:t>
            </w:r>
          </w:p>
        </w:tc>
        <w:tc>
          <w:tcPr>
            <w:tcW w:w="348" w:type="pct"/>
            <w:vAlign w:val="bottom"/>
          </w:tcPr>
          <w:p w14:paraId="5CEC1DD6"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2.5e-04</w:t>
            </w:r>
          </w:p>
        </w:tc>
        <w:tc>
          <w:tcPr>
            <w:tcW w:w="293" w:type="pct"/>
            <w:vAlign w:val="bottom"/>
          </w:tcPr>
          <w:p w14:paraId="69417361"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0.0048</w:t>
            </w:r>
          </w:p>
        </w:tc>
        <w:tc>
          <w:tcPr>
            <w:tcW w:w="398" w:type="pct"/>
            <w:vAlign w:val="bottom"/>
          </w:tcPr>
          <w:p w14:paraId="0EF44BE0"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4D0F789C" w14:textId="77777777" w:rsidR="006415C0" w:rsidRPr="0076663A" w:rsidRDefault="006415C0" w:rsidP="00EF063E">
            <w:pPr>
              <w:rPr>
                <w:b/>
                <w:sz w:val="18"/>
                <w:szCs w:val="20"/>
              </w:rPr>
            </w:pPr>
            <w:r w:rsidRPr="0076663A">
              <w:rPr>
                <w:rFonts w:ascii="Calibri" w:eastAsia="Times New Roman" w:hAnsi="Calibri"/>
                <w:color w:val="000000"/>
                <w:sz w:val="18"/>
                <w:szCs w:val="22"/>
              </w:rPr>
              <w:t>Crystallised IQ</w:t>
            </w:r>
          </w:p>
        </w:tc>
        <w:tc>
          <w:tcPr>
            <w:tcW w:w="300" w:type="pct"/>
            <w:vAlign w:val="bottom"/>
          </w:tcPr>
          <w:p w14:paraId="6592E744" w14:textId="77777777" w:rsidR="006415C0" w:rsidRPr="0076663A" w:rsidRDefault="006415C0" w:rsidP="00EF063E">
            <w:pPr>
              <w:rPr>
                <w:b/>
                <w:sz w:val="18"/>
                <w:szCs w:val="20"/>
              </w:rPr>
            </w:pPr>
            <w:r w:rsidRPr="0076663A">
              <w:rPr>
                <w:rFonts w:ascii="Calibri" w:eastAsia="Times New Roman" w:hAnsi="Calibri"/>
                <w:color w:val="000000"/>
                <w:sz w:val="18"/>
                <w:szCs w:val="22"/>
              </w:rPr>
              <w:t>0.064</w:t>
            </w:r>
          </w:p>
        </w:tc>
        <w:tc>
          <w:tcPr>
            <w:tcW w:w="289" w:type="pct"/>
            <w:vAlign w:val="bottom"/>
          </w:tcPr>
          <w:p w14:paraId="4FBEF970" w14:textId="77777777" w:rsidR="006415C0" w:rsidRPr="0076663A" w:rsidRDefault="006415C0" w:rsidP="00EF063E">
            <w:pPr>
              <w:rPr>
                <w:b/>
                <w:sz w:val="18"/>
                <w:szCs w:val="20"/>
              </w:rPr>
            </w:pPr>
            <w:r w:rsidRPr="0076663A">
              <w:rPr>
                <w:rFonts w:ascii="Calibri" w:eastAsia="Times New Roman" w:hAnsi="Calibri"/>
                <w:color w:val="000000"/>
                <w:sz w:val="18"/>
                <w:szCs w:val="22"/>
              </w:rPr>
              <w:t>2.2e-02</w:t>
            </w:r>
          </w:p>
        </w:tc>
        <w:tc>
          <w:tcPr>
            <w:tcW w:w="254" w:type="pct"/>
            <w:vAlign w:val="bottom"/>
          </w:tcPr>
          <w:p w14:paraId="6C742071" w14:textId="77777777" w:rsidR="006415C0" w:rsidRPr="0076663A" w:rsidRDefault="006415C0" w:rsidP="00EF063E">
            <w:pPr>
              <w:rPr>
                <w:b/>
                <w:sz w:val="18"/>
                <w:szCs w:val="20"/>
              </w:rPr>
            </w:pPr>
            <w:r w:rsidRPr="0076663A">
              <w:rPr>
                <w:rFonts w:ascii="Calibri" w:eastAsia="Times New Roman" w:hAnsi="Calibri"/>
                <w:color w:val="000000"/>
                <w:sz w:val="18"/>
                <w:szCs w:val="22"/>
              </w:rPr>
              <w:t>0.0041</w:t>
            </w:r>
          </w:p>
        </w:tc>
        <w:tc>
          <w:tcPr>
            <w:tcW w:w="395" w:type="pct"/>
            <w:vAlign w:val="bottom"/>
          </w:tcPr>
          <w:p w14:paraId="3E0D7853" w14:textId="77777777" w:rsidR="006415C0" w:rsidRPr="0076663A" w:rsidRDefault="006415C0" w:rsidP="00EF063E">
            <w:pPr>
              <w:rPr>
                <w:rFonts w:eastAsia="Times New Roman"/>
                <w:color w:val="000000"/>
                <w:sz w:val="18"/>
                <w:szCs w:val="20"/>
              </w:rPr>
            </w:pPr>
          </w:p>
        </w:tc>
      </w:tr>
      <w:tr w:rsidR="0076663A" w14:paraId="3D4E75BF" w14:textId="77777777" w:rsidTr="0076663A">
        <w:trPr>
          <w:trHeight w:val="197"/>
        </w:trPr>
        <w:tc>
          <w:tcPr>
            <w:tcW w:w="533" w:type="pct"/>
            <w:vAlign w:val="bottom"/>
          </w:tcPr>
          <w:p w14:paraId="6794513C" w14:textId="77777777" w:rsidR="006415C0" w:rsidRPr="0076663A" w:rsidRDefault="006415C0" w:rsidP="00EF063E">
            <w:pPr>
              <w:rPr>
                <w:b/>
                <w:sz w:val="18"/>
                <w:szCs w:val="20"/>
              </w:rPr>
            </w:pPr>
            <w:r w:rsidRPr="0076663A">
              <w:rPr>
                <w:rFonts w:ascii="Calibri" w:eastAsia="Times New Roman" w:hAnsi="Calibri"/>
                <w:color w:val="000000"/>
                <w:sz w:val="18"/>
                <w:szCs w:val="22"/>
              </w:rPr>
              <w:t>Max digits attempted</w:t>
            </w:r>
          </w:p>
        </w:tc>
        <w:tc>
          <w:tcPr>
            <w:tcW w:w="253" w:type="pct"/>
            <w:vAlign w:val="bottom"/>
          </w:tcPr>
          <w:p w14:paraId="3FFD5BB7" w14:textId="77777777" w:rsidR="006415C0" w:rsidRPr="0076663A" w:rsidRDefault="006415C0" w:rsidP="00EF063E">
            <w:pPr>
              <w:rPr>
                <w:b/>
                <w:sz w:val="18"/>
                <w:szCs w:val="20"/>
              </w:rPr>
            </w:pPr>
            <w:r w:rsidRPr="0076663A">
              <w:rPr>
                <w:rFonts w:ascii="Calibri" w:eastAsia="Times New Roman" w:hAnsi="Calibri"/>
                <w:color w:val="000000"/>
                <w:sz w:val="18"/>
                <w:szCs w:val="22"/>
              </w:rPr>
              <w:t>0.091</w:t>
            </w:r>
          </w:p>
        </w:tc>
        <w:tc>
          <w:tcPr>
            <w:tcW w:w="364" w:type="pct"/>
            <w:vAlign w:val="bottom"/>
          </w:tcPr>
          <w:p w14:paraId="75B44B0D"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2.9e-14</w:t>
            </w:r>
          </w:p>
        </w:tc>
        <w:tc>
          <w:tcPr>
            <w:tcW w:w="286" w:type="pct"/>
            <w:vAlign w:val="bottom"/>
          </w:tcPr>
          <w:p w14:paraId="20B02E2E" w14:textId="77777777" w:rsidR="006415C0" w:rsidRPr="0076663A" w:rsidRDefault="006415C0" w:rsidP="00EF063E">
            <w:pPr>
              <w:rPr>
                <w:b/>
                <w:sz w:val="18"/>
                <w:szCs w:val="20"/>
              </w:rPr>
            </w:pPr>
            <w:r w:rsidRPr="0076663A">
              <w:rPr>
                <w:rFonts w:ascii="Calibri" w:eastAsia="Times New Roman" w:hAnsi="Calibri"/>
                <w:color w:val="000000"/>
                <w:sz w:val="18"/>
                <w:szCs w:val="22"/>
              </w:rPr>
              <w:t>0.0083</w:t>
            </w:r>
          </w:p>
        </w:tc>
        <w:tc>
          <w:tcPr>
            <w:tcW w:w="470" w:type="pct"/>
            <w:vAlign w:val="bottom"/>
          </w:tcPr>
          <w:p w14:paraId="21E86950"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6C1CEA4A"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0.083</w:t>
            </w:r>
          </w:p>
        </w:tc>
        <w:tc>
          <w:tcPr>
            <w:tcW w:w="348" w:type="pct"/>
            <w:vAlign w:val="bottom"/>
          </w:tcPr>
          <w:p w14:paraId="2C551CFC"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1.1e-05</w:t>
            </w:r>
          </w:p>
        </w:tc>
        <w:tc>
          <w:tcPr>
            <w:tcW w:w="293" w:type="pct"/>
            <w:vAlign w:val="bottom"/>
          </w:tcPr>
          <w:p w14:paraId="5845AC03"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0.0069</w:t>
            </w:r>
          </w:p>
        </w:tc>
        <w:tc>
          <w:tcPr>
            <w:tcW w:w="398" w:type="pct"/>
            <w:vAlign w:val="bottom"/>
          </w:tcPr>
          <w:p w14:paraId="03E4DF56"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7E589D76" w14:textId="77777777" w:rsidR="006415C0" w:rsidRPr="0076663A" w:rsidRDefault="006415C0" w:rsidP="00EF063E">
            <w:pPr>
              <w:rPr>
                <w:b/>
                <w:sz w:val="18"/>
                <w:szCs w:val="20"/>
              </w:rPr>
            </w:pPr>
            <w:r w:rsidRPr="0076663A">
              <w:rPr>
                <w:rFonts w:ascii="Calibri" w:eastAsia="Times New Roman" w:hAnsi="Calibri"/>
                <w:color w:val="000000"/>
                <w:sz w:val="18"/>
                <w:szCs w:val="22"/>
              </w:rPr>
              <w:t>Crystallised IQ</w:t>
            </w:r>
          </w:p>
        </w:tc>
        <w:tc>
          <w:tcPr>
            <w:tcW w:w="300" w:type="pct"/>
            <w:vAlign w:val="bottom"/>
          </w:tcPr>
          <w:p w14:paraId="289DB30D" w14:textId="77777777" w:rsidR="006415C0" w:rsidRPr="0076663A" w:rsidRDefault="006415C0" w:rsidP="00EF063E">
            <w:pPr>
              <w:rPr>
                <w:b/>
                <w:sz w:val="18"/>
                <w:szCs w:val="20"/>
              </w:rPr>
            </w:pPr>
            <w:r w:rsidRPr="0076663A">
              <w:rPr>
                <w:rFonts w:ascii="Calibri" w:eastAsia="Times New Roman" w:hAnsi="Calibri"/>
                <w:color w:val="000000"/>
                <w:sz w:val="18"/>
                <w:szCs w:val="22"/>
              </w:rPr>
              <w:t>0.069</w:t>
            </w:r>
          </w:p>
        </w:tc>
        <w:tc>
          <w:tcPr>
            <w:tcW w:w="289" w:type="pct"/>
            <w:vAlign w:val="bottom"/>
          </w:tcPr>
          <w:p w14:paraId="44EAC4E0" w14:textId="77777777" w:rsidR="006415C0" w:rsidRPr="0076663A" w:rsidRDefault="006415C0" w:rsidP="00EF063E">
            <w:pPr>
              <w:rPr>
                <w:b/>
                <w:sz w:val="18"/>
                <w:szCs w:val="20"/>
              </w:rPr>
            </w:pPr>
            <w:r w:rsidRPr="0076663A">
              <w:rPr>
                <w:rFonts w:ascii="Calibri" w:eastAsia="Times New Roman" w:hAnsi="Calibri"/>
                <w:color w:val="000000"/>
                <w:sz w:val="18"/>
                <w:szCs w:val="22"/>
              </w:rPr>
              <w:t>1.3e-02</w:t>
            </w:r>
          </w:p>
        </w:tc>
        <w:tc>
          <w:tcPr>
            <w:tcW w:w="254" w:type="pct"/>
            <w:vAlign w:val="bottom"/>
          </w:tcPr>
          <w:p w14:paraId="7D8FA654" w14:textId="77777777" w:rsidR="006415C0" w:rsidRPr="0076663A" w:rsidRDefault="006415C0" w:rsidP="00EF063E">
            <w:pPr>
              <w:rPr>
                <w:b/>
                <w:sz w:val="18"/>
                <w:szCs w:val="20"/>
              </w:rPr>
            </w:pPr>
            <w:r w:rsidRPr="0076663A">
              <w:rPr>
                <w:rFonts w:ascii="Calibri" w:eastAsia="Times New Roman" w:hAnsi="Calibri"/>
                <w:color w:val="000000"/>
                <w:sz w:val="18"/>
                <w:szCs w:val="22"/>
              </w:rPr>
              <w:t>0.0048</w:t>
            </w:r>
          </w:p>
        </w:tc>
        <w:tc>
          <w:tcPr>
            <w:tcW w:w="395" w:type="pct"/>
            <w:vAlign w:val="bottom"/>
          </w:tcPr>
          <w:p w14:paraId="0AECE65F" w14:textId="77777777" w:rsidR="006415C0" w:rsidRPr="0076663A" w:rsidRDefault="006415C0" w:rsidP="00EF063E">
            <w:pPr>
              <w:rPr>
                <w:rFonts w:eastAsia="Times New Roman"/>
                <w:color w:val="000000"/>
                <w:sz w:val="18"/>
                <w:szCs w:val="20"/>
              </w:rPr>
            </w:pPr>
          </w:p>
        </w:tc>
      </w:tr>
      <w:tr w:rsidR="0076663A" w14:paraId="1B668934" w14:textId="77777777" w:rsidTr="0076663A">
        <w:trPr>
          <w:trHeight w:val="211"/>
        </w:trPr>
        <w:tc>
          <w:tcPr>
            <w:tcW w:w="533" w:type="pct"/>
            <w:vAlign w:val="bottom"/>
          </w:tcPr>
          <w:p w14:paraId="0607F2D0" w14:textId="77777777" w:rsidR="006415C0" w:rsidRPr="0076663A" w:rsidRDefault="006415C0" w:rsidP="00EF063E">
            <w:pPr>
              <w:rPr>
                <w:b/>
                <w:sz w:val="18"/>
                <w:szCs w:val="20"/>
              </w:rPr>
            </w:pPr>
            <w:r w:rsidRPr="0076663A">
              <w:rPr>
                <w:rFonts w:ascii="Calibri" w:eastAsia="Times New Roman" w:hAnsi="Calibri"/>
                <w:color w:val="000000"/>
                <w:sz w:val="18"/>
                <w:szCs w:val="22"/>
              </w:rPr>
              <w:t>Fluid intelligence</w:t>
            </w:r>
          </w:p>
        </w:tc>
        <w:tc>
          <w:tcPr>
            <w:tcW w:w="253" w:type="pct"/>
            <w:vAlign w:val="bottom"/>
          </w:tcPr>
          <w:p w14:paraId="79FAC18B" w14:textId="77777777" w:rsidR="006415C0" w:rsidRPr="0076663A" w:rsidRDefault="006415C0" w:rsidP="00EF063E">
            <w:pPr>
              <w:rPr>
                <w:b/>
                <w:sz w:val="18"/>
                <w:szCs w:val="20"/>
              </w:rPr>
            </w:pPr>
            <w:r w:rsidRPr="0076663A">
              <w:rPr>
                <w:rFonts w:ascii="Calibri" w:eastAsia="Times New Roman" w:hAnsi="Calibri"/>
                <w:color w:val="000000"/>
                <w:sz w:val="18"/>
                <w:szCs w:val="22"/>
              </w:rPr>
              <w:t>0.077</w:t>
            </w:r>
          </w:p>
        </w:tc>
        <w:tc>
          <w:tcPr>
            <w:tcW w:w="364" w:type="pct"/>
            <w:vAlign w:val="bottom"/>
          </w:tcPr>
          <w:p w14:paraId="23DFE33D"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4.1e-14</w:t>
            </w:r>
          </w:p>
        </w:tc>
        <w:tc>
          <w:tcPr>
            <w:tcW w:w="286" w:type="pct"/>
            <w:vAlign w:val="bottom"/>
          </w:tcPr>
          <w:p w14:paraId="5F1D6ACF" w14:textId="77777777" w:rsidR="006415C0" w:rsidRPr="0076663A" w:rsidRDefault="006415C0" w:rsidP="00EF063E">
            <w:pPr>
              <w:rPr>
                <w:b/>
                <w:sz w:val="18"/>
                <w:szCs w:val="20"/>
              </w:rPr>
            </w:pPr>
            <w:r w:rsidRPr="0076663A">
              <w:rPr>
                <w:rFonts w:ascii="Calibri" w:eastAsia="Times New Roman" w:hAnsi="Calibri"/>
                <w:color w:val="000000"/>
                <w:sz w:val="18"/>
                <w:szCs w:val="22"/>
              </w:rPr>
              <w:t>0.0059</w:t>
            </w:r>
          </w:p>
        </w:tc>
        <w:tc>
          <w:tcPr>
            <w:tcW w:w="470" w:type="pct"/>
            <w:vAlign w:val="bottom"/>
          </w:tcPr>
          <w:p w14:paraId="06976444"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78EE28BE"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0.11</w:t>
            </w:r>
          </w:p>
        </w:tc>
        <w:tc>
          <w:tcPr>
            <w:tcW w:w="348" w:type="pct"/>
            <w:vAlign w:val="bottom"/>
          </w:tcPr>
          <w:p w14:paraId="639DE906"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7.2e-12</w:t>
            </w:r>
          </w:p>
        </w:tc>
        <w:tc>
          <w:tcPr>
            <w:tcW w:w="293" w:type="pct"/>
            <w:vAlign w:val="bottom"/>
          </w:tcPr>
          <w:p w14:paraId="3C016984"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0.011</w:t>
            </w:r>
          </w:p>
        </w:tc>
        <w:tc>
          <w:tcPr>
            <w:tcW w:w="398" w:type="pct"/>
            <w:vAlign w:val="bottom"/>
          </w:tcPr>
          <w:p w14:paraId="1D39BABB"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4ABD603D" w14:textId="77777777" w:rsidR="006415C0" w:rsidRPr="0076663A" w:rsidRDefault="006415C0" w:rsidP="00EF063E">
            <w:pPr>
              <w:rPr>
                <w:b/>
                <w:sz w:val="18"/>
                <w:szCs w:val="20"/>
              </w:rPr>
            </w:pPr>
            <w:r w:rsidRPr="0076663A">
              <w:rPr>
                <w:rFonts w:ascii="Calibri" w:eastAsia="Times New Roman" w:hAnsi="Calibri"/>
                <w:color w:val="000000"/>
                <w:sz w:val="18"/>
                <w:szCs w:val="22"/>
              </w:rPr>
              <w:t>Fluid IQ</w:t>
            </w:r>
          </w:p>
        </w:tc>
        <w:tc>
          <w:tcPr>
            <w:tcW w:w="300" w:type="pct"/>
            <w:vAlign w:val="bottom"/>
          </w:tcPr>
          <w:p w14:paraId="5E21E8DD" w14:textId="77777777" w:rsidR="006415C0" w:rsidRPr="0076663A" w:rsidRDefault="006415C0" w:rsidP="00EF063E">
            <w:pPr>
              <w:rPr>
                <w:b/>
                <w:sz w:val="18"/>
                <w:szCs w:val="20"/>
              </w:rPr>
            </w:pPr>
            <w:r w:rsidRPr="0076663A">
              <w:rPr>
                <w:rFonts w:ascii="Calibri" w:eastAsia="Times New Roman" w:hAnsi="Calibri"/>
                <w:color w:val="000000"/>
                <w:sz w:val="18"/>
                <w:szCs w:val="22"/>
              </w:rPr>
              <w:t>0.027</w:t>
            </w:r>
          </w:p>
        </w:tc>
        <w:tc>
          <w:tcPr>
            <w:tcW w:w="289" w:type="pct"/>
            <w:vAlign w:val="bottom"/>
          </w:tcPr>
          <w:p w14:paraId="55EF44EB" w14:textId="77777777" w:rsidR="006415C0" w:rsidRPr="0076663A" w:rsidRDefault="006415C0" w:rsidP="00EF063E">
            <w:pPr>
              <w:rPr>
                <w:b/>
                <w:sz w:val="18"/>
                <w:szCs w:val="20"/>
              </w:rPr>
            </w:pPr>
            <w:r w:rsidRPr="0076663A">
              <w:rPr>
                <w:rFonts w:ascii="Calibri" w:eastAsia="Times New Roman" w:hAnsi="Calibri"/>
                <w:color w:val="000000"/>
                <w:sz w:val="18"/>
                <w:szCs w:val="22"/>
              </w:rPr>
              <w:t>3.5e-01</w:t>
            </w:r>
          </w:p>
        </w:tc>
        <w:tc>
          <w:tcPr>
            <w:tcW w:w="254" w:type="pct"/>
            <w:vAlign w:val="bottom"/>
          </w:tcPr>
          <w:p w14:paraId="5733D505" w14:textId="77777777" w:rsidR="006415C0" w:rsidRPr="0076663A" w:rsidRDefault="006415C0" w:rsidP="00EF063E">
            <w:pPr>
              <w:rPr>
                <w:b/>
                <w:sz w:val="18"/>
                <w:szCs w:val="20"/>
              </w:rPr>
            </w:pPr>
            <w:r w:rsidRPr="0076663A">
              <w:rPr>
                <w:rFonts w:ascii="Calibri" w:eastAsia="Times New Roman" w:hAnsi="Calibri"/>
                <w:color w:val="000000"/>
                <w:sz w:val="18"/>
                <w:szCs w:val="22"/>
              </w:rPr>
              <w:t>&lt;0.001</w:t>
            </w:r>
          </w:p>
        </w:tc>
        <w:tc>
          <w:tcPr>
            <w:tcW w:w="395" w:type="pct"/>
            <w:vAlign w:val="bottom"/>
          </w:tcPr>
          <w:p w14:paraId="7A7FFEFF" w14:textId="77777777" w:rsidR="006415C0" w:rsidRPr="0076663A" w:rsidRDefault="006415C0" w:rsidP="00EF063E">
            <w:pPr>
              <w:rPr>
                <w:rFonts w:eastAsia="Times New Roman"/>
                <w:color w:val="000000"/>
                <w:sz w:val="18"/>
                <w:szCs w:val="20"/>
              </w:rPr>
            </w:pPr>
          </w:p>
        </w:tc>
      </w:tr>
      <w:tr w:rsidR="0076663A" w14:paraId="4C579D41" w14:textId="77777777" w:rsidTr="0076663A">
        <w:trPr>
          <w:trHeight w:val="126"/>
        </w:trPr>
        <w:tc>
          <w:tcPr>
            <w:tcW w:w="533" w:type="pct"/>
            <w:vAlign w:val="bottom"/>
          </w:tcPr>
          <w:p w14:paraId="47AA6070" w14:textId="77777777" w:rsidR="006415C0" w:rsidRPr="0076663A" w:rsidRDefault="006415C0" w:rsidP="00EF063E">
            <w:pPr>
              <w:rPr>
                <w:b/>
                <w:sz w:val="18"/>
                <w:szCs w:val="20"/>
              </w:rPr>
            </w:pPr>
            <w:r w:rsidRPr="0076663A">
              <w:rPr>
                <w:rFonts w:ascii="Calibri" w:eastAsia="Times New Roman" w:hAnsi="Calibri"/>
                <w:color w:val="000000"/>
                <w:sz w:val="18"/>
                <w:szCs w:val="22"/>
              </w:rPr>
              <w:t>Age</w:t>
            </w:r>
          </w:p>
        </w:tc>
        <w:tc>
          <w:tcPr>
            <w:tcW w:w="253" w:type="pct"/>
            <w:vAlign w:val="bottom"/>
          </w:tcPr>
          <w:p w14:paraId="6E428CA4" w14:textId="77777777" w:rsidR="006415C0" w:rsidRPr="0076663A" w:rsidRDefault="006415C0" w:rsidP="00EF063E">
            <w:pPr>
              <w:rPr>
                <w:b/>
                <w:sz w:val="18"/>
                <w:szCs w:val="20"/>
              </w:rPr>
            </w:pPr>
            <w:r w:rsidRPr="0076663A">
              <w:rPr>
                <w:rFonts w:ascii="Calibri" w:eastAsia="Times New Roman" w:hAnsi="Calibri"/>
                <w:color w:val="000000"/>
                <w:sz w:val="18"/>
                <w:szCs w:val="22"/>
              </w:rPr>
              <w:t>0.64</w:t>
            </w:r>
          </w:p>
        </w:tc>
        <w:tc>
          <w:tcPr>
            <w:tcW w:w="364" w:type="pct"/>
            <w:vAlign w:val="bottom"/>
          </w:tcPr>
          <w:p w14:paraId="0A1A5542"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0.0e+00</w:t>
            </w:r>
          </w:p>
        </w:tc>
        <w:tc>
          <w:tcPr>
            <w:tcW w:w="286" w:type="pct"/>
            <w:vAlign w:val="bottom"/>
          </w:tcPr>
          <w:p w14:paraId="2F458B30" w14:textId="77777777" w:rsidR="006415C0" w:rsidRPr="0076663A" w:rsidRDefault="006415C0" w:rsidP="00EF063E">
            <w:pPr>
              <w:rPr>
                <w:b/>
                <w:sz w:val="18"/>
                <w:szCs w:val="20"/>
              </w:rPr>
            </w:pPr>
            <w:r w:rsidRPr="0076663A">
              <w:rPr>
                <w:rFonts w:ascii="Calibri" w:eastAsia="Times New Roman" w:hAnsi="Calibri"/>
                <w:color w:val="000000"/>
                <w:sz w:val="18"/>
                <w:szCs w:val="22"/>
              </w:rPr>
              <w:t>0.41</w:t>
            </w:r>
          </w:p>
        </w:tc>
        <w:tc>
          <w:tcPr>
            <w:tcW w:w="470" w:type="pct"/>
            <w:vAlign w:val="bottom"/>
          </w:tcPr>
          <w:p w14:paraId="19F96B7C" w14:textId="77777777" w:rsidR="006415C0" w:rsidRPr="0076663A" w:rsidRDefault="006415C0" w:rsidP="00EF063E">
            <w:pPr>
              <w:rPr>
                <w:rFonts w:ascii="Calibri" w:eastAsia="Times New Roman" w:hAnsi="Calibri"/>
                <w:b/>
                <w:color w:val="000000"/>
                <w:sz w:val="18"/>
                <w:szCs w:val="20"/>
              </w:rPr>
            </w:pPr>
          </w:p>
        </w:tc>
        <w:tc>
          <w:tcPr>
            <w:tcW w:w="253" w:type="pct"/>
            <w:vAlign w:val="bottom"/>
          </w:tcPr>
          <w:p w14:paraId="109D2C9F"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0.68</w:t>
            </w:r>
          </w:p>
        </w:tc>
        <w:tc>
          <w:tcPr>
            <w:tcW w:w="348" w:type="pct"/>
            <w:vAlign w:val="bottom"/>
          </w:tcPr>
          <w:p w14:paraId="78C5888E"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 xml:space="preserve"> 0.0e+00</w:t>
            </w:r>
          </w:p>
        </w:tc>
        <w:tc>
          <w:tcPr>
            <w:tcW w:w="293" w:type="pct"/>
            <w:vAlign w:val="bottom"/>
          </w:tcPr>
          <w:p w14:paraId="4D14A3A6"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0.46</w:t>
            </w:r>
          </w:p>
        </w:tc>
        <w:tc>
          <w:tcPr>
            <w:tcW w:w="398" w:type="pct"/>
            <w:vAlign w:val="bottom"/>
          </w:tcPr>
          <w:p w14:paraId="2BD6FF15" w14:textId="77777777" w:rsidR="006415C0" w:rsidRPr="0076663A" w:rsidRDefault="006415C0" w:rsidP="00EF063E">
            <w:pPr>
              <w:rPr>
                <w:rFonts w:ascii="Calibri" w:eastAsia="Times New Roman" w:hAnsi="Calibri"/>
                <w:b/>
                <w:color w:val="000000"/>
                <w:sz w:val="18"/>
                <w:szCs w:val="20"/>
              </w:rPr>
            </w:pPr>
          </w:p>
        </w:tc>
        <w:tc>
          <w:tcPr>
            <w:tcW w:w="564" w:type="pct"/>
            <w:vAlign w:val="bottom"/>
          </w:tcPr>
          <w:p w14:paraId="7204920E" w14:textId="77777777" w:rsidR="006415C0" w:rsidRPr="0076663A" w:rsidRDefault="006415C0" w:rsidP="00EF063E">
            <w:pPr>
              <w:rPr>
                <w:b/>
                <w:sz w:val="18"/>
                <w:szCs w:val="20"/>
              </w:rPr>
            </w:pPr>
            <w:r w:rsidRPr="0076663A">
              <w:rPr>
                <w:rFonts w:ascii="Calibri" w:eastAsia="Times New Roman" w:hAnsi="Calibri"/>
                <w:color w:val="000000"/>
                <w:sz w:val="18"/>
                <w:szCs w:val="22"/>
              </w:rPr>
              <w:t>Age</w:t>
            </w:r>
          </w:p>
        </w:tc>
        <w:tc>
          <w:tcPr>
            <w:tcW w:w="300" w:type="pct"/>
            <w:vAlign w:val="bottom"/>
          </w:tcPr>
          <w:p w14:paraId="34642397" w14:textId="77777777" w:rsidR="006415C0" w:rsidRPr="0076663A" w:rsidRDefault="006415C0" w:rsidP="00EF063E">
            <w:pPr>
              <w:rPr>
                <w:b/>
                <w:sz w:val="18"/>
                <w:szCs w:val="20"/>
              </w:rPr>
            </w:pPr>
            <w:r w:rsidRPr="0076663A">
              <w:rPr>
                <w:rFonts w:ascii="Calibri" w:eastAsia="Times New Roman" w:hAnsi="Calibri"/>
                <w:color w:val="000000"/>
                <w:sz w:val="18"/>
                <w:szCs w:val="22"/>
              </w:rPr>
              <w:t>0.15</w:t>
            </w:r>
          </w:p>
        </w:tc>
        <w:tc>
          <w:tcPr>
            <w:tcW w:w="289" w:type="pct"/>
            <w:vAlign w:val="bottom"/>
          </w:tcPr>
          <w:p w14:paraId="00B61F1E" w14:textId="77777777" w:rsidR="006415C0" w:rsidRPr="0076663A" w:rsidRDefault="006415C0" w:rsidP="00EF063E">
            <w:pPr>
              <w:rPr>
                <w:b/>
                <w:sz w:val="18"/>
                <w:szCs w:val="20"/>
              </w:rPr>
            </w:pPr>
            <w:r w:rsidRPr="0076663A">
              <w:rPr>
                <w:rFonts w:ascii="Calibri" w:eastAsia="Times New Roman" w:hAnsi="Calibri"/>
                <w:color w:val="000000"/>
                <w:sz w:val="18"/>
                <w:szCs w:val="22"/>
              </w:rPr>
              <w:t>3.1e-08</w:t>
            </w:r>
          </w:p>
        </w:tc>
        <w:tc>
          <w:tcPr>
            <w:tcW w:w="254" w:type="pct"/>
            <w:vAlign w:val="bottom"/>
          </w:tcPr>
          <w:p w14:paraId="65D46B68" w14:textId="77777777" w:rsidR="006415C0" w:rsidRPr="0076663A" w:rsidRDefault="006415C0" w:rsidP="00EF063E">
            <w:pPr>
              <w:rPr>
                <w:b/>
                <w:sz w:val="18"/>
                <w:szCs w:val="20"/>
              </w:rPr>
            </w:pPr>
            <w:r w:rsidRPr="0076663A">
              <w:rPr>
                <w:rFonts w:ascii="Calibri" w:eastAsia="Times New Roman" w:hAnsi="Calibri"/>
                <w:color w:val="000000"/>
                <w:sz w:val="18"/>
                <w:szCs w:val="22"/>
              </w:rPr>
              <w:t>0.024</w:t>
            </w:r>
          </w:p>
        </w:tc>
        <w:tc>
          <w:tcPr>
            <w:tcW w:w="395" w:type="pct"/>
            <w:vAlign w:val="bottom"/>
          </w:tcPr>
          <w:p w14:paraId="212966C0" w14:textId="77777777" w:rsidR="006415C0" w:rsidRPr="0076663A" w:rsidRDefault="006415C0" w:rsidP="00EF063E">
            <w:pPr>
              <w:rPr>
                <w:rFonts w:eastAsia="Times New Roman"/>
                <w:b/>
                <w:color w:val="000000"/>
                <w:sz w:val="18"/>
                <w:szCs w:val="20"/>
              </w:rPr>
            </w:pPr>
          </w:p>
        </w:tc>
      </w:tr>
      <w:tr w:rsidR="0076663A" w14:paraId="7CD818F7" w14:textId="77777777" w:rsidTr="0076663A">
        <w:trPr>
          <w:trHeight w:val="197"/>
        </w:trPr>
        <w:tc>
          <w:tcPr>
            <w:tcW w:w="533" w:type="pct"/>
            <w:vAlign w:val="bottom"/>
          </w:tcPr>
          <w:p w14:paraId="5838A7B8" w14:textId="77777777" w:rsidR="006415C0" w:rsidRPr="0076663A" w:rsidRDefault="006415C0" w:rsidP="00EF063E">
            <w:pPr>
              <w:rPr>
                <w:b/>
                <w:sz w:val="18"/>
                <w:szCs w:val="20"/>
              </w:rPr>
            </w:pPr>
            <w:r w:rsidRPr="0076663A">
              <w:rPr>
                <w:rFonts w:ascii="Calibri" w:eastAsia="Times New Roman" w:hAnsi="Calibri"/>
                <w:color w:val="000000"/>
                <w:sz w:val="18"/>
                <w:szCs w:val="22"/>
              </w:rPr>
              <w:t>Heel bone mineral density bmd</w:t>
            </w:r>
          </w:p>
        </w:tc>
        <w:tc>
          <w:tcPr>
            <w:tcW w:w="253" w:type="pct"/>
            <w:vAlign w:val="bottom"/>
          </w:tcPr>
          <w:p w14:paraId="10872745" w14:textId="77777777" w:rsidR="006415C0" w:rsidRPr="0076663A" w:rsidRDefault="006415C0" w:rsidP="00EF063E">
            <w:pPr>
              <w:rPr>
                <w:b/>
                <w:sz w:val="18"/>
                <w:szCs w:val="20"/>
              </w:rPr>
            </w:pPr>
            <w:r w:rsidRPr="0076663A">
              <w:rPr>
                <w:rFonts w:ascii="Calibri" w:eastAsia="Times New Roman" w:hAnsi="Calibri"/>
                <w:color w:val="000000"/>
                <w:sz w:val="18"/>
                <w:szCs w:val="22"/>
              </w:rPr>
              <w:t>0.065</w:t>
            </w:r>
          </w:p>
        </w:tc>
        <w:tc>
          <w:tcPr>
            <w:tcW w:w="364" w:type="pct"/>
            <w:vAlign w:val="bottom"/>
          </w:tcPr>
          <w:p w14:paraId="2BFA4B59"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2.1e-06</w:t>
            </w:r>
          </w:p>
        </w:tc>
        <w:tc>
          <w:tcPr>
            <w:tcW w:w="286" w:type="pct"/>
            <w:vAlign w:val="bottom"/>
          </w:tcPr>
          <w:p w14:paraId="3C296189" w14:textId="77777777" w:rsidR="006415C0" w:rsidRPr="0076663A" w:rsidRDefault="006415C0" w:rsidP="00EF063E">
            <w:pPr>
              <w:rPr>
                <w:b/>
                <w:sz w:val="18"/>
                <w:szCs w:val="20"/>
              </w:rPr>
            </w:pPr>
            <w:r w:rsidRPr="0076663A">
              <w:rPr>
                <w:rFonts w:ascii="Calibri" w:eastAsia="Times New Roman" w:hAnsi="Calibri"/>
                <w:color w:val="000000"/>
                <w:sz w:val="18"/>
                <w:szCs w:val="22"/>
              </w:rPr>
              <w:t>0.0042</w:t>
            </w:r>
          </w:p>
        </w:tc>
        <w:tc>
          <w:tcPr>
            <w:tcW w:w="470" w:type="pct"/>
            <w:vAlign w:val="bottom"/>
          </w:tcPr>
          <w:p w14:paraId="1A8F9432"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11350A53"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0.058</w:t>
            </w:r>
          </w:p>
        </w:tc>
        <w:tc>
          <w:tcPr>
            <w:tcW w:w="348" w:type="pct"/>
            <w:vAlign w:val="bottom"/>
          </w:tcPr>
          <w:p w14:paraId="3AD9C28F"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2.8e-03</w:t>
            </w:r>
          </w:p>
        </w:tc>
        <w:tc>
          <w:tcPr>
            <w:tcW w:w="293" w:type="pct"/>
            <w:vAlign w:val="bottom"/>
          </w:tcPr>
          <w:p w14:paraId="4F09A876"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0.0034</w:t>
            </w:r>
          </w:p>
        </w:tc>
        <w:tc>
          <w:tcPr>
            <w:tcW w:w="398" w:type="pct"/>
            <w:vAlign w:val="bottom"/>
          </w:tcPr>
          <w:p w14:paraId="40909FC4"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074E076F" w14:textId="77777777" w:rsidR="006415C0" w:rsidRPr="0076663A" w:rsidRDefault="006415C0" w:rsidP="00EF063E">
            <w:pPr>
              <w:rPr>
                <w:b/>
                <w:sz w:val="18"/>
                <w:szCs w:val="20"/>
              </w:rPr>
            </w:pPr>
            <w:r w:rsidRPr="0076663A">
              <w:rPr>
                <w:rFonts w:ascii="Calibri" w:eastAsia="Times New Roman" w:hAnsi="Calibri"/>
                <w:color w:val="000000"/>
                <w:sz w:val="18"/>
                <w:szCs w:val="22"/>
              </w:rPr>
              <w:t>Age</w:t>
            </w:r>
          </w:p>
        </w:tc>
        <w:tc>
          <w:tcPr>
            <w:tcW w:w="300" w:type="pct"/>
            <w:vAlign w:val="bottom"/>
          </w:tcPr>
          <w:p w14:paraId="577FF002" w14:textId="77777777" w:rsidR="006415C0" w:rsidRPr="0076663A" w:rsidRDefault="006415C0" w:rsidP="00EF063E">
            <w:pPr>
              <w:rPr>
                <w:b/>
                <w:sz w:val="18"/>
                <w:szCs w:val="20"/>
              </w:rPr>
            </w:pPr>
            <w:r w:rsidRPr="0076663A">
              <w:rPr>
                <w:rFonts w:ascii="Calibri" w:eastAsia="Times New Roman" w:hAnsi="Calibri"/>
                <w:color w:val="000000"/>
                <w:sz w:val="18"/>
                <w:szCs w:val="22"/>
              </w:rPr>
              <w:t>-0.015</w:t>
            </w:r>
          </w:p>
        </w:tc>
        <w:tc>
          <w:tcPr>
            <w:tcW w:w="289" w:type="pct"/>
            <w:vAlign w:val="bottom"/>
          </w:tcPr>
          <w:p w14:paraId="62276FE4" w14:textId="77777777" w:rsidR="006415C0" w:rsidRPr="0076663A" w:rsidRDefault="006415C0" w:rsidP="00EF063E">
            <w:pPr>
              <w:rPr>
                <w:b/>
                <w:sz w:val="18"/>
                <w:szCs w:val="20"/>
              </w:rPr>
            </w:pPr>
            <w:r w:rsidRPr="0076663A">
              <w:rPr>
                <w:rFonts w:ascii="Calibri" w:eastAsia="Times New Roman" w:hAnsi="Calibri"/>
                <w:color w:val="000000"/>
                <w:sz w:val="18"/>
                <w:szCs w:val="22"/>
              </w:rPr>
              <w:t>5.8e-01</w:t>
            </w:r>
          </w:p>
        </w:tc>
        <w:tc>
          <w:tcPr>
            <w:tcW w:w="254" w:type="pct"/>
            <w:vAlign w:val="bottom"/>
          </w:tcPr>
          <w:p w14:paraId="1DFC5EA3" w14:textId="77777777" w:rsidR="006415C0" w:rsidRPr="0076663A" w:rsidRDefault="006415C0" w:rsidP="00EF063E">
            <w:pPr>
              <w:rPr>
                <w:b/>
                <w:sz w:val="18"/>
                <w:szCs w:val="20"/>
              </w:rPr>
            </w:pPr>
            <w:r w:rsidRPr="0076663A">
              <w:rPr>
                <w:rFonts w:ascii="Calibri" w:eastAsia="Times New Roman" w:hAnsi="Calibri"/>
                <w:color w:val="000000"/>
                <w:sz w:val="18"/>
                <w:szCs w:val="22"/>
              </w:rPr>
              <w:t>&lt;0.001</w:t>
            </w:r>
          </w:p>
        </w:tc>
        <w:tc>
          <w:tcPr>
            <w:tcW w:w="395" w:type="pct"/>
            <w:vAlign w:val="bottom"/>
          </w:tcPr>
          <w:p w14:paraId="75C760C3" w14:textId="77777777" w:rsidR="006415C0" w:rsidRPr="0076663A" w:rsidRDefault="006415C0" w:rsidP="00EF063E">
            <w:pPr>
              <w:rPr>
                <w:rFonts w:eastAsia="Times New Roman"/>
                <w:color w:val="000000"/>
                <w:sz w:val="18"/>
                <w:szCs w:val="20"/>
              </w:rPr>
            </w:pPr>
          </w:p>
        </w:tc>
      </w:tr>
      <w:tr w:rsidR="0076663A" w14:paraId="14C14352" w14:textId="77777777" w:rsidTr="0076663A">
        <w:trPr>
          <w:trHeight w:val="229"/>
        </w:trPr>
        <w:tc>
          <w:tcPr>
            <w:tcW w:w="533" w:type="pct"/>
            <w:vAlign w:val="bottom"/>
          </w:tcPr>
          <w:p w14:paraId="0942ACF3" w14:textId="77777777" w:rsidR="006415C0" w:rsidRPr="0076663A" w:rsidRDefault="006415C0" w:rsidP="00EF063E">
            <w:pPr>
              <w:rPr>
                <w:b/>
                <w:sz w:val="18"/>
                <w:szCs w:val="20"/>
              </w:rPr>
            </w:pPr>
            <w:r w:rsidRPr="0076663A">
              <w:rPr>
                <w:rFonts w:ascii="Calibri" w:eastAsia="Times New Roman" w:hAnsi="Calibri"/>
                <w:color w:val="000000"/>
                <w:sz w:val="18"/>
                <w:szCs w:val="22"/>
              </w:rPr>
              <w:t>Heel bone mineral density tscore</w:t>
            </w:r>
          </w:p>
        </w:tc>
        <w:tc>
          <w:tcPr>
            <w:tcW w:w="253" w:type="pct"/>
            <w:vAlign w:val="bottom"/>
          </w:tcPr>
          <w:p w14:paraId="5DF1AB6F" w14:textId="77777777" w:rsidR="006415C0" w:rsidRPr="0076663A" w:rsidRDefault="006415C0" w:rsidP="00EF063E">
            <w:pPr>
              <w:rPr>
                <w:b/>
                <w:sz w:val="18"/>
                <w:szCs w:val="20"/>
              </w:rPr>
            </w:pPr>
            <w:r w:rsidRPr="0076663A">
              <w:rPr>
                <w:rFonts w:ascii="Calibri" w:eastAsia="Times New Roman" w:hAnsi="Calibri"/>
                <w:color w:val="000000"/>
                <w:sz w:val="18"/>
                <w:szCs w:val="22"/>
              </w:rPr>
              <w:t>0.065</w:t>
            </w:r>
          </w:p>
        </w:tc>
        <w:tc>
          <w:tcPr>
            <w:tcW w:w="364" w:type="pct"/>
            <w:vAlign w:val="bottom"/>
          </w:tcPr>
          <w:p w14:paraId="1B4AB444"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1.8e-06</w:t>
            </w:r>
          </w:p>
        </w:tc>
        <w:tc>
          <w:tcPr>
            <w:tcW w:w="286" w:type="pct"/>
            <w:vAlign w:val="bottom"/>
          </w:tcPr>
          <w:p w14:paraId="1BF2609C" w14:textId="77777777" w:rsidR="006415C0" w:rsidRPr="0076663A" w:rsidRDefault="006415C0" w:rsidP="00EF063E">
            <w:pPr>
              <w:rPr>
                <w:b/>
                <w:sz w:val="18"/>
                <w:szCs w:val="20"/>
              </w:rPr>
            </w:pPr>
            <w:r w:rsidRPr="0076663A">
              <w:rPr>
                <w:rFonts w:ascii="Calibri" w:eastAsia="Times New Roman" w:hAnsi="Calibri"/>
                <w:color w:val="000000"/>
                <w:sz w:val="18"/>
                <w:szCs w:val="22"/>
              </w:rPr>
              <w:t>0.0043</w:t>
            </w:r>
          </w:p>
        </w:tc>
        <w:tc>
          <w:tcPr>
            <w:tcW w:w="470" w:type="pct"/>
            <w:vAlign w:val="bottom"/>
          </w:tcPr>
          <w:p w14:paraId="3C70F439"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54560759"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0.056</w:t>
            </w:r>
          </w:p>
        </w:tc>
        <w:tc>
          <w:tcPr>
            <w:tcW w:w="348" w:type="pct"/>
            <w:vAlign w:val="bottom"/>
          </w:tcPr>
          <w:p w14:paraId="0364B69B"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3.9e-03</w:t>
            </w:r>
          </w:p>
        </w:tc>
        <w:tc>
          <w:tcPr>
            <w:tcW w:w="293" w:type="pct"/>
            <w:vAlign w:val="bottom"/>
          </w:tcPr>
          <w:p w14:paraId="49BE008B"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0.0031</w:t>
            </w:r>
          </w:p>
        </w:tc>
        <w:tc>
          <w:tcPr>
            <w:tcW w:w="398" w:type="pct"/>
            <w:vAlign w:val="bottom"/>
          </w:tcPr>
          <w:p w14:paraId="1927C318"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25742718" w14:textId="77777777" w:rsidR="006415C0" w:rsidRPr="0076663A" w:rsidRDefault="006415C0" w:rsidP="00EF063E">
            <w:pPr>
              <w:rPr>
                <w:b/>
                <w:sz w:val="18"/>
                <w:szCs w:val="20"/>
              </w:rPr>
            </w:pPr>
            <w:r w:rsidRPr="0076663A">
              <w:rPr>
                <w:rFonts w:ascii="Calibri" w:eastAsia="Times New Roman" w:hAnsi="Calibri"/>
                <w:color w:val="000000"/>
                <w:sz w:val="18"/>
                <w:szCs w:val="22"/>
              </w:rPr>
              <w:t>Age</w:t>
            </w:r>
          </w:p>
        </w:tc>
        <w:tc>
          <w:tcPr>
            <w:tcW w:w="300" w:type="pct"/>
            <w:vAlign w:val="bottom"/>
          </w:tcPr>
          <w:p w14:paraId="740C801C" w14:textId="77777777" w:rsidR="006415C0" w:rsidRPr="0076663A" w:rsidRDefault="006415C0" w:rsidP="00EF063E">
            <w:pPr>
              <w:rPr>
                <w:b/>
                <w:sz w:val="18"/>
                <w:szCs w:val="20"/>
              </w:rPr>
            </w:pPr>
            <w:r w:rsidRPr="0076663A">
              <w:rPr>
                <w:rFonts w:ascii="Calibri" w:eastAsia="Times New Roman" w:hAnsi="Calibri"/>
                <w:color w:val="000000"/>
                <w:sz w:val="18"/>
                <w:szCs w:val="22"/>
              </w:rPr>
              <w:t>-0.015</w:t>
            </w:r>
          </w:p>
        </w:tc>
        <w:tc>
          <w:tcPr>
            <w:tcW w:w="289" w:type="pct"/>
            <w:vAlign w:val="bottom"/>
          </w:tcPr>
          <w:p w14:paraId="1E9B9B73" w14:textId="77777777" w:rsidR="006415C0" w:rsidRPr="0076663A" w:rsidRDefault="006415C0" w:rsidP="00EF063E">
            <w:pPr>
              <w:rPr>
                <w:b/>
                <w:sz w:val="18"/>
                <w:szCs w:val="20"/>
              </w:rPr>
            </w:pPr>
            <w:r w:rsidRPr="0076663A">
              <w:rPr>
                <w:rFonts w:ascii="Calibri" w:eastAsia="Times New Roman" w:hAnsi="Calibri"/>
                <w:color w:val="000000"/>
                <w:sz w:val="18"/>
                <w:szCs w:val="22"/>
              </w:rPr>
              <w:t>5.9e-01</w:t>
            </w:r>
          </w:p>
        </w:tc>
        <w:tc>
          <w:tcPr>
            <w:tcW w:w="254" w:type="pct"/>
            <w:vAlign w:val="bottom"/>
          </w:tcPr>
          <w:p w14:paraId="52A74632" w14:textId="77777777" w:rsidR="006415C0" w:rsidRPr="0076663A" w:rsidRDefault="006415C0" w:rsidP="00EF063E">
            <w:pPr>
              <w:rPr>
                <w:b/>
                <w:sz w:val="18"/>
                <w:szCs w:val="20"/>
              </w:rPr>
            </w:pPr>
            <w:r w:rsidRPr="0076663A">
              <w:rPr>
                <w:rFonts w:ascii="Calibri" w:eastAsia="Times New Roman" w:hAnsi="Calibri"/>
                <w:color w:val="000000"/>
                <w:sz w:val="18"/>
                <w:szCs w:val="22"/>
              </w:rPr>
              <w:t>&lt;0.001</w:t>
            </w:r>
          </w:p>
        </w:tc>
        <w:tc>
          <w:tcPr>
            <w:tcW w:w="395" w:type="pct"/>
            <w:vAlign w:val="bottom"/>
          </w:tcPr>
          <w:p w14:paraId="763CC793" w14:textId="77777777" w:rsidR="006415C0" w:rsidRPr="0076663A" w:rsidRDefault="006415C0" w:rsidP="00EF063E">
            <w:pPr>
              <w:rPr>
                <w:rFonts w:eastAsia="Times New Roman"/>
                <w:color w:val="000000"/>
                <w:sz w:val="18"/>
                <w:szCs w:val="20"/>
              </w:rPr>
            </w:pPr>
          </w:p>
        </w:tc>
      </w:tr>
      <w:tr w:rsidR="0076663A" w14:paraId="3654FFEB" w14:textId="77777777" w:rsidTr="0076663A">
        <w:trPr>
          <w:trHeight w:val="211"/>
        </w:trPr>
        <w:tc>
          <w:tcPr>
            <w:tcW w:w="533" w:type="pct"/>
            <w:vAlign w:val="bottom"/>
          </w:tcPr>
          <w:p w14:paraId="55407070" w14:textId="77777777" w:rsidR="006415C0" w:rsidRPr="0076663A" w:rsidRDefault="006415C0" w:rsidP="00EF063E">
            <w:pPr>
              <w:rPr>
                <w:b/>
                <w:sz w:val="18"/>
                <w:szCs w:val="20"/>
              </w:rPr>
            </w:pPr>
            <w:r w:rsidRPr="0076663A">
              <w:rPr>
                <w:rFonts w:ascii="Calibri" w:eastAsia="Times New Roman" w:hAnsi="Calibri"/>
                <w:color w:val="000000"/>
                <w:sz w:val="18"/>
                <w:szCs w:val="22"/>
              </w:rPr>
              <w:t>Sex</w:t>
            </w:r>
          </w:p>
        </w:tc>
        <w:tc>
          <w:tcPr>
            <w:tcW w:w="253" w:type="pct"/>
            <w:vAlign w:val="bottom"/>
          </w:tcPr>
          <w:p w14:paraId="242655C0" w14:textId="77777777" w:rsidR="006415C0" w:rsidRPr="0076663A" w:rsidRDefault="006415C0" w:rsidP="00EF063E">
            <w:pPr>
              <w:rPr>
                <w:b/>
                <w:sz w:val="18"/>
                <w:szCs w:val="20"/>
              </w:rPr>
            </w:pPr>
            <w:r w:rsidRPr="0076663A">
              <w:rPr>
                <w:rFonts w:ascii="Calibri" w:eastAsia="Times New Roman" w:hAnsi="Calibri"/>
                <w:color w:val="000000"/>
                <w:sz w:val="18"/>
                <w:szCs w:val="22"/>
              </w:rPr>
              <w:t>0.26</w:t>
            </w:r>
          </w:p>
        </w:tc>
        <w:tc>
          <w:tcPr>
            <w:tcW w:w="364" w:type="pct"/>
            <w:vAlign w:val="bottom"/>
          </w:tcPr>
          <w:p w14:paraId="6DB47127"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0.0e+00</w:t>
            </w:r>
          </w:p>
        </w:tc>
        <w:tc>
          <w:tcPr>
            <w:tcW w:w="286" w:type="pct"/>
            <w:vAlign w:val="bottom"/>
          </w:tcPr>
          <w:p w14:paraId="3E65CD2B" w14:textId="77777777" w:rsidR="006415C0" w:rsidRPr="0076663A" w:rsidRDefault="006415C0" w:rsidP="00EF063E">
            <w:pPr>
              <w:rPr>
                <w:b/>
                <w:sz w:val="18"/>
                <w:szCs w:val="20"/>
              </w:rPr>
            </w:pPr>
            <w:r w:rsidRPr="0076663A">
              <w:rPr>
                <w:rFonts w:ascii="Calibri" w:eastAsia="Times New Roman" w:hAnsi="Calibri"/>
                <w:color w:val="000000"/>
                <w:sz w:val="18"/>
                <w:szCs w:val="22"/>
              </w:rPr>
              <w:t>0.067</w:t>
            </w:r>
          </w:p>
        </w:tc>
        <w:tc>
          <w:tcPr>
            <w:tcW w:w="470" w:type="pct"/>
            <w:vAlign w:val="bottom"/>
          </w:tcPr>
          <w:p w14:paraId="627CC8F4"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0.58 (0.0059)</w:t>
            </w:r>
          </w:p>
        </w:tc>
        <w:tc>
          <w:tcPr>
            <w:tcW w:w="253" w:type="pct"/>
            <w:vAlign w:val="bottom"/>
          </w:tcPr>
          <w:p w14:paraId="68362CC7"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0.33</w:t>
            </w:r>
          </w:p>
        </w:tc>
        <w:tc>
          <w:tcPr>
            <w:tcW w:w="348" w:type="pct"/>
            <w:vAlign w:val="bottom"/>
          </w:tcPr>
          <w:p w14:paraId="0160BCF7"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9.8e-305</w:t>
            </w:r>
          </w:p>
        </w:tc>
        <w:tc>
          <w:tcPr>
            <w:tcW w:w="293" w:type="pct"/>
            <w:vAlign w:val="bottom"/>
          </w:tcPr>
          <w:p w14:paraId="773E0E11"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0.11</w:t>
            </w:r>
          </w:p>
        </w:tc>
        <w:tc>
          <w:tcPr>
            <w:tcW w:w="398" w:type="pct"/>
            <w:vAlign w:val="bottom"/>
          </w:tcPr>
          <w:p w14:paraId="22AEA72D"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0.8 (0.0064)</w:t>
            </w:r>
          </w:p>
        </w:tc>
        <w:tc>
          <w:tcPr>
            <w:tcW w:w="564" w:type="pct"/>
            <w:vAlign w:val="bottom"/>
          </w:tcPr>
          <w:p w14:paraId="21503840" w14:textId="77777777" w:rsidR="006415C0" w:rsidRPr="0076663A" w:rsidRDefault="006415C0" w:rsidP="00EF063E">
            <w:pPr>
              <w:rPr>
                <w:b/>
                <w:sz w:val="18"/>
                <w:szCs w:val="20"/>
              </w:rPr>
            </w:pPr>
            <w:r w:rsidRPr="0076663A">
              <w:rPr>
                <w:rFonts w:ascii="Calibri" w:eastAsia="Times New Roman" w:hAnsi="Calibri"/>
                <w:color w:val="000000"/>
                <w:sz w:val="18"/>
                <w:szCs w:val="22"/>
              </w:rPr>
              <w:t>Sex</w:t>
            </w:r>
          </w:p>
        </w:tc>
        <w:tc>
          <w:tcPr>
            <w:tcW w:w="300" w:type="pct"/>
            <w:vAlign w:val="bottom"/>
          </w:tcPr>
          <w:p w14:paraId="1D8AACFE" w14:textId="77777777" w:rsidR="006415C0" w:rsidRPr="0076663A" w:rsidRDefault="006415C0" w:rsidP="00EF063E">
            <w:pPr>
              <w:rPr>
                <w:b/>
                <w:sz w:val="18"/>
                <w:szCs w:val="20"/>
              </w:rPr>
            </w:pPr>
            <w:r w:rsidRPr="0076663A">
              <w:rPr>
                <w:rFonts w:ascii="Calibri" w:eastAsia="Times New Roman" w:hAnsi="Calibri"/>
                <w:color w:val="000000"/>
                <w:sz w:val="18"/>
                <w:szCs w:val="22"/>
              </w:rPr>
              <w:t>-0.25</w:t>
            </w:r>
          </w:p>
        </w:tc>
        <w:tc>
          <w:tcPr>
            <w:tcW w:w="289" w:type="pct"/>
            <w:vAlign w:val="bottom"/>
          </w:tcPr>
          <w:p w14:paraId="6C1B5986" w14:textId="77777777" w:rsidR="006415C0" w:rsidRPr="0076663A" w:rsidRDefault="006415C0" w:rsidP="00EF063E">
            <w:pPr>
              <w:rPr>
                <w:b/>
                <w:sz w:val="18"/>
                <w:szCs w:val="20"/>
              </w:rPr>
            </w:pPr>
            <w:r w:rsidRPr="0076663A">
              <w:rPr>
                <w:rFonts w:ascii="Calibri" w:eastAsia="Times New Roman" w:hAnsi="Calibri"/>
                <w:color w:val="000000"/>
                <w:sz w:val="18"/>
                <w:szCs w:val="22"/>
              </w:rPr>
              <w:t>8.0e-42</w:t>
            </w:r>
          </w:p>
        </w:tc>
        <w:tc>
          <w:tcPr>
            <w:tcW w:w="254" w:type="pct"/>
            <w:vAlign w:val="bottom"/>
          </w:tcPr>
          <w:p w14:paraId="70464DEE" w14:textId="77777777" w:rsidR="006415C0" w:rsidRPr="0076663A" w:rsidRDefault="006415C0" w:rsidP="00EF063E">
            <w:pPr>
              <w:rPr>
                <w:b/>
                <w:sz w:val="18"/>
                <w:szCs w:val="20"/>
              </w:rPr>
            </w:pPr>
            <w:r w:rsidRPr="0076663A">
              <w:rPr>
                <w:rFonts w:ascii="Calibri" w:eastAsia="Times New Roman" w:hAnsi="Calibri"/>
                <w:color w:val="000000"/>
                <w:sz w:val="18"/>
                <w:szCs w:val="22"/>
              </w:rPr>
              <w:t>0.061</w:t>
            </w:r>
          </w:p>
        </w:tc>
        <w:tc>
          <w:tcPr>
            <w:tcW w:w="395" w:type="pct"/>
            <w:vAlign w:val="bottom"/>
          </w:tcPr>
          <w:p w14:paraId="5428A529" w14:textId="77777777" w:rsidR="006415C0" w:rsidRPr="0076663A" w:rsidRDefault="006415C0" w:rsidP="00EF063E">
            <w:pPr>
              <w:rPr>
                <w:rFonts w:eastAsia="Times New Roman"/>
                <w:b/>
                <w:color w:val="000000"/>
                <w:sz w:val="18"/>
                <w:szCs w:val="20"/>
              </w:rPr>
            </w:pPr>
            <w:r w:rsidRPr="0076663A">
              <w:rPr>
                <w:rFonts w:ascii="Calibri" w:eastAsia="Times New Roman" w:hAnsi="Calibri"/>
                <w:color w:val="000000"/>
                <w:sz w:val="18"/>
                <w:szCs w:val="22"/>
              </w:rPr>
              <w:t>0.68 (0.016)</w:t>
            </w:r>
          </w:p>
        </w:tc>
      </w:tr>
      <w:tr w:rsidR="0076663A" w14:paraId="2F2C6B8A" w14:textId="77777777" w:rsidTr="0076663A">
        <w:trPr>
          <w:trHeight w:val="163"/>
        </w:trPr>
        <w:tc>
          <w:tcPr>
            <w:tcW w:w="533" w:type="pct"/>
            <w:vAlign w:val="bottom"/>
          </w:tcPr>
          <w:p w14:paraId="75EAB508" w14:textId="77777777" w:rsidR="006415C0" w:rsidRPr="0076663A" w:rsidRDefault="006415C0" w:rsidP="00EF063E">
            <w:pPr>
              <w:rPr>
                <w:b/>
                <w:sz w:val="18"/>
                <w:szCs w:val="20"/>
              </w:rPr>
            </w:pPr>
            <w:r w:rsidRPr="0076663A">
              <w:rPr>
                <w:rFonts w:ascii="Calibri" w:eastAsia="Times New Roman" w:hAnsi="Calibri"/>
                <w:color w:val="000000"/>
                <w:sz w:val="18"/>
                <w:szCs w:val="22"/>
              </w:rPr>
              <w:t>Cheese intake</w:t>
            </w:r>
          </w:p>
        </w:tc>
        <w:tc>
          <w:tcPr>
            <w:tcW w:w="253" w:type="pct"/>
            <w:vAlign w:val="bottom"/>
          </w:tcPr>
          <w:p w14:paraId="482FEBDE" w14:textId="77777777" w:rsidR="006415C0" w:rsidRPr="0076663A" w:rsidRDefault="006415C0" w:rsidP="00EF063E">
            <w:pPr>
              <w:rPr>
                <w:b/>
                <w:sz w:val="18"/>
                <w:szCs w:val="20"/>
              </w:rPr>
            </w:pPr>
            <w:r w:rsidRPr="0076663A">
              <w:rPr>
                <w:rFonts w:ascii="Calibri" w:eastAsia="Times New Roman" w:hAnsi="Calibri"/>
                <w:color w:val="000000"/>
                <w:sz w:val="18"/>
                <w:szCs w:val="22"/>
              </w:rPr>
              <w:t>0.061</w:t>
            </w:r>
          </w:p>
        </w:tc>
        <w:tc>
          <w:tcPr>
            <w:tcW w:w="364" w:type="pct"/>
            <w:vAlign w:val="bottom"/>
          </w:tcPr>
          <w:p w14:paraId="71787624"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2.0e-09</w:t>
            </w:r>
          </w:p>
        </w:tc>
        <w:tc>
          <w:tcPr>
            <w:tcW w:w="286" w:type="pct"/>
            <w:vAlign w:val="bottom"/>
          </w:tcPr>
          <w:p w14:paraId="355942C2" w14:textId="77777777" w:rsidR="006415C0" w:rsidRPr="0076663A" w:rsidRDefault="006415C0" w:rsidP="00EF063E">
            <w:pPr>
              <w:rPr>
                <w:b/>
                <w:sz w:val="18"/>
                <w:szCs w:val="20"/>
              </w:rPr>
            </w:pPr>
            <w:r w:rsidRPr="0076663A">
              <w:rPr>
                <w:rFonts w:ascii="Calibri" w:eastAsia="Times New Roman" w:hAnsi="Calibri"/>
                <w:color w:val="000000"/>
                <w:sz w:val="18"/>
                <w:szCs w:val="22"/>
              </w:rPr>
              <w:t>0.0037</w:t>
            </w:r>
          </w:p>
        </w:tc>
        <w:tc>
          <w:tcPr>
            <w:tcW w:w="470" w:type="pct"/>
            <w:vAlign w:val="bottom"/>
          </w:tcPr>
          <w:p w14:paraId="3C62D3BC"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3661A32C"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0.076</w:t>
            </w:r>
          </w:p>
        </w:tc>
        <w:tc>
          <w:tcPr>
            <w:tcW w:w="348" w:type="pct"/>
            <w:vAlign w:val="bottom"/>
          </w:tcPr>
          <w:p w14:paraId="5ABD9A96"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1.9e-07</w:t>
            </w:r>
          </w:p>
        </w:tc>
        <w:tc>
          <w:tcPr>
            <w:tcW w:w="293" w:type="pct"/>
            <w:vAlign w:val="bottom"/>
          </w:tcPr>
          <w:p w14:paraId="36E050E6"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0.0058</w:t>
            </w:r>
          </w:p>
        </w:tc>
        <w:tc>
          <w:tcPr>
            <w:tcW w:w="398" w:type="pct"/>
            <w:vAlign w:val="bottom"/>
          </w:tcPr>
          <w:p w14:paraId="568C4A51"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5F0BD932" w14:textId="77777777" w:rsidR="006415C0" w:rsidRPr="0076663A" w:rsidRDefault="006415C0" w:rsidP="00EF063E">
            <w:pPr>
              <w:rPr>
                <w:b/>
                <w:sz w:val="18"/>
                <w:szCs w:val="20"/>
              </w:rPr>
            </w:pPr>
            <w:r w:rsidRPr="0076663A">
              <w:rPr>
                <w:rFonts w:ascii="Calibri" w:eastAsia="Times New Roman" w:hAnsi="Calibri"/>
                <w:color w:val="000000"/>
                <w:sz w:val="18"/>
                <w:szCs w:val="22"/>
              </w:rPr>
              <w:t>SSAGA Education level</w:t>
            </w:r>
          </w:p>
        </w:tc>
        <w:tc>
          <w:tcPr>
            <w:tcW w:w="300" w:type="pct"/>
            <w:vAlign w:val="bottom"/>
          </w:tcPr>
          <w:p w14:paraId="64982FD9" w14:textId="77777777" w:rsidR="006415C0" w:rsidRPr="0076663A" w:rsidRDefault="006415C0" w:rsidP="00EF063E">
            <w:pPr>
              <w:rPr>
                <w:b/>
                <w:sz w:val="18"/>
                <w:szCs w:val="20"/>
              </w:rPr>
            </w:pPr>
            <w:r w:rsidRPr="0076663A">
              <w:rPr>
                <w:rFonts w:ascii="Calibri" w:eastAsia="Times New Roman" w:hAnsi="Calibri"/>
                <w:color w:val="000000"/>
                <w:sz w:val="18"/>
                <w:szCs w:val="22"/>
              </w:rPr>
              <w:t>0.029</w:t>
            </w:r>
          </w:p>
        </w:tc>
        <w:tc>
          <w:tcPr>
            <w:tcW w:w="289" w:type="pct"/>
            <w:vAlign w:val="bottom"/>
          </w:tcPr>
          <w:p w14:paraId="3D708C1F" w14:textId="77777777" w:rsidR="006415C0" w:rsidRPr="0076663A" w:rsidRDefault="006415C0" w:rsidP="00EF063E">
            <w:pPr>
              <w:rPr>
                <w:b/>
                <w:sz w:val="18"/>
                <w:szCs w:val="20"/>
              </w:rPr>
            </w:pPr>
            <w:r w:rsidRPr="0076663A">
              <w:rPr>
                <w:rFonts w:ascii="Calibri" w:eastAsia="Times New Roman" w:hAnsi="Calibri"/>
                <w:color w:val="000000"/>
                <w:sz w:val="18"/>
                <w:szCs w:val="22"/>
              </w:rPr>
              <w:t>3.2e-01</w:t>
            </w:r>
          </w:p>
        </w:tc>
        <w:tc>
          <w:tcPr>
            <w:tcW w:w="254" w:type="pct"/>
            <w:vAlign w:val="bottom"/>
          </w:tcPr>
          <w:p w14:paraId="21BC5782" w14:textId="77777777" w:rsidR="006415C0" w:rsidRPr="0076663A" w:rsidRDefault="006415C0" w:rsidP="00EF063E">
            <w:pPr>
              <w:rPr>
                <w:b/>
                <w:sz w:val="18"/>
                <w:szCs w:val="20"/>
              </w:rPr>
            </w:pPr>
            <w:r w:rsidRPr="0076663A">
              <w:rPr>
                <w:rFonts w:ascii="Calibri" w:eastAsia="Times New Roman" w:hAnsi="Calibri"/>
                <w:color w:val="000000"/>
                <w:sz w:val="18"/>
                <w:szCs w:val="22"/>
              </w:rPr>
              <w:t>&lt;0.001</w:t>
            </w:r>
          </w:p>
        </w:tc>
        <w:tc>
          <w:tcPr>
            <w:tcW w:w="395" w:type="pct"/>
            <w:vAlign w:val="bottom"/>
          </w:tcPr>
          <w:p w14:paraId="5175CC53" w14:textId="77777777" w:rsidR="006415C0" w:rsidRPr="0076663A" w:rsidRDefault="006415C0" w:rsidP="00EF063E">
            <w:pPr>
              <w:rPr>
                <w:rFonts w:eastAsia="Times New Roman"/>
                <w:color w:val="000000"/>
                <w:sz w:val="18"/>
                <w:szCs w:val="20"/>
              </w:rPr>
            </w:pPr>
          </w:p>
        </w:tc>
      </w:tr>
      <w:tr w:rsidR="0076663A" w14:paraId="3A18A26A" w14:textId="77777777" w:rsidTr="0076663A">
        <w:trPr>
          <w:trHeight w:val="126"/>
        </w:trPr>
        <w:tc>
          <w:tcPr>
            <w:tcW w:w="533" w:type="pct"/>
            <w:vAlign w:val="bottom"/>
          </w:tcPr>
          <w:p w14:paraId="56264960" w14:textId="77777777" w:rsidR="006415C0" w:rsidRPr="0076663A" w:rsidRDefault="006415C0" w:rsidP="00EF063E">
            <w:pPr>
              <w:rPr>
                <w:b/>
                <w:sz w:val="18"/>
                <w:szCs w:val="20"/>
              </w:rPr>
            </w:pPr>
            <w:r w:rsidRPr="0076663A">
              <w:rPr>
                <w:rFonts w:ascii="Calibri" w:eastAsia="Times New Roman" w:hAnsi="Calibri"/>
                <w:color w:val="000000"/>
                <w:sz w:val="18"/>
                <w:szCs w:val="22"/>
              </w:rPr>
              <w:t>Part of multiple birth</w:t>
            </w:r>
          </w:p>
        </w:tc>
        <w:tc>
          <w:tcPr>
            <w:tcW w:w="253" w:type="pct"/>
            <w:vAlign w:val="bottom"/>
          </w:tcPr>
          <w:p w14:paraId="15D9C337" w14:textId="77777777" w:rsidR="006415C0" w:rsidRPr="0076663A" w:rsidRDefault="006415C0" w:rsidP="00EF063E">
            <w:pPr>
              <w:rPr>
                <w:b/>
                <w:sz w:val="18"/>
                <w:szCs w:val="20"/>
              </w:rPr>
            </w:pPr>
            <w:r w:rsidRPr="0076663A">
              <w:rPr>
                <w:rFonts w:ascii="Calibri" w:eastAsia="Times New Roman" w:hAnsi="Calibri"/>
                <w:color w:val="000000"/>
                <w:sz w:val="18"/>
                <w:szCs w:val="22"/>
              </w:rPr>
              <w:t>0.078</w:t>
            </w:r>
          </w:p>
        </w:tc>
        <w:tc>
          <w:tcPr>
            <w:tcW w:w="364" w:type="pct"/>
            <w:vAlign w:val="bottom"/>
          </w:tcPr>
          <w:p w14:paraId="5E22D890"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4.1e-14</w:t>
            </w:r>
          </w:p>
        </w:tc>
        <w:tc>
          <w:tcPr>
            <w:tcW w:w="286" w:type="pct"/>
            <w:vAlign w:val="bottom"/>
          </w:tcPr>
          <w:p w14:paraId="79DB065E" w14:textId="77777777" w:rsidR="006415C0" w:rsidRPr="0076663A" w:rsidRDefault="006415C0" w:rsidP="00EF063E">
            <w:pPr>
              <w:rPr>
                <w:b/>
                <w:sz w:val="18"/>
                <w:szCs w:val="20"/>
              </w:rPr>
            </w:pPr>
            <w:r w:rsidRPr="0076663A">
              <w:rPr>
                <w:rFonts w:ascii="Calibri" w:eastAsia="Times New Roman" w:hAnsi="Calibri"/>
                <w:color w:val="000000"/>
                <w:sz w:val="18"/>
                <w:szCs w:val="22"/>
              </w:rPr>
              <w:t>0.0061</w:t>
            </w:r>
          </w:p>
        </w:tc>
        <w:tc>
          <w:tcPr>
            <w:tcW w:w="470" w:type="pct"/>
            <w:vAlign w:val="bottom"/>
          </w:tcPr>
          <w:p w14:paraId="6290403A"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0.66 (0.022)</w:t>
            </w:r>
          </w:p>
        </w:tc>
        <w:tc>
          <w:tcPr>
            <w:tcW w:w="253" w:type="pct"/>
            <w:vAlign w:val="bottom"/>
          </w:tcPr>
          <w:p w14:paraId="52FCE97B"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0.13</w:t>
            </w:r>
          </w:p>
        </w:tc>
        <w:tc>
          <w:tcPr>
            <w:tcW w:w="348" w:type="pct"/>
            <w:vAlign w:val="bottom"/>
          </w:tcPr>
          <w:p w14:paraId="4B95E98D"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 xml:space="preserve"> 1.5e-03</w:t>
            </w:r>
          </w:p>
        </w:tc>
        <w:tc>
          <w:tcPr>
            <w:tcW w:w="293" w:type="pct"/>
            <w:vAlign w:val="bottom"/>
          </w:tcPr>
          <w:p w14:paraId="512DA634"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0.016</w:t>
            </w:r>
          </w:p>
        </w:tc>
        <w:tc>
          <w:tcPr>
            <w:tcW w:w="398" w:type="pct"/>
            <w:vAlign w:val="bottom"/>
          </w:tcPr>
          <w:p w14:paraId="5F4E0CE1"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0.72 (0.065)</w:t>
            </w:r>
          </w:p>
        </w:tc>
        <w:tc>
          <w:tcPr>
            <w:tcW w:w="564" w:type="pct"/>
            <w:vAlign w:val="bottom"/>
          </w:tcPr>
          <w:p w14:paraId="5050F478" w14:textId="77777777" w:rsidR="006415C0" w:rsidRPr="0076663A" w:rsidRDefault="006415C0" w:rsidP="00EF063E">
            <w:pPr>
              <w:rPr>
                <w:b/>
                <w:sz w:val="18"/>
                <w:szCs w:val="20"/>
              </w:rPr>
            </w:pPr>
            <w:r w:rsidRPr="0076663A">
              <w:rPr>
                <w:rFonts w:ascii="Calibri" w:eastAsia="Times New Roman" w:hAnsi="Calibri"/>
                <w:color w:val="000000"/>
                <w:sz w:val="18"/>
                <w:szCs w:val="22"/>
              </w:rPr>
              <w:t>Being a twin</w:t>
            </w:r>
          </w:p>
        </w:tc>
        <w:tc>
          <w:tcPr>
            <w:tcW w:w="300" w:type="pct"/>
            <w:vAlign w:val="bottom"/>
          </w:tcPr>
          <w:p w14:paraId="4CBF8C8A" w14:textId="77777777" w:rsidR="006415C0" w:rsidRPr="0076663A" w:rsidRDefault="006415C0" w:rsidP="00EF063E">
            <w:pPr>
              <w:rPr>
                <w:b/>
                <w:sz w:val="18"/>
                <w:szCs w:val="20"/>
              </w:rPr>
            </w:pPr>
            <w:r w:rsidRPr="0076663A">
              <w:rPr>
                <w:rFonts w:ascii="Calibri" w:eastAsia="Times New Roman" w:hAnsi="Calibri"/>
                <w:color w:val="000000"/>
                <w:sz w:val="18"/>
                <w:szCs w:val="22"/>
              </w:rPr>
              <w:t>0.31</w:t>
            </w:r>
          </w:p>
        </w:tc>
        <w:tc>
          <w:tcPr>
            <w:tcW w:w="289" w:type="pct"/>
            <w:vAlign w:val="bottom"/>
          </w:tcPr>
          <w:p w14:paraId="6B7F6804" w14:textId="77777777" w:rsidR="006415C0" w:rsidRPr="0076663A" w:rsidRDefault="006415C0" w:rsidP="00EF063E">
            <w:pPr>
              <w:rPr>
                <w:b/>
                <w:sz w:val="18"/>
                <w:szCs w:val="20"/>
              </w:rPr>
            </w:pPr>
            <w:r w:rsidRPr="0076663A">
              <w:rPr>
                <w:rFonts w:ascii="Calibri" w:eastAsia="Times New Roman" w:hAnsi="Calibri"/>
                <w:color w:val="000000"/>
                <w:sz w:val="18"/>
                <w:szCs w:val="22"/>
              </w:rPr>
              <w:t>1.1e-28</w:t>
            </w:r>
          </w:p>
        </w:tc>
        <w:tc>
          <w:tcPr>
            <w:tcW w:w="254" w:type="pct"/>
            <w:vAlign w:val="bottom"/>
          </w:tcPr>
          <w:p w14:paraId="11C65226" w14:textId="77777777" w:rsidR="006415C0" w:rsidRPr="0076663A" w:rsidRDefault="006415C0" w:rsidP="00EF063E">
            <w:pPr>
              <w:rPr>
                <w:b/>
                <w:sz w:val="18"/>
                <w:szCs w:val="20"/>
              </w:rPr>
            </w:pPr>
            <w:r w:rsidRPr="0076663A">
              <w:rPr>
                <w:rFonts w:ascii="Calibri" w:eastAsia="Times New Roman" w:hAnsi="Calibri"/>
                <w:color w:val="000000"/>
                <w:sz w:val="18"/>
                <w:szCs w:val="22"/>
              </w:rPr>
              <w:t>0.098</w:t>
            </w:r>
          </w:p>
        </w:tc>
        <w:tc>
          <w:tcPr>
            <w:tcW w:w="395" w:type="pct"/>
            <w:vAlign w:val="bottom"/>
          </w:tcPr>
          <w:p w14:paraId="004A367A" w14:textId="77777777" w:rsidR="006415C0" w:rsidRPr="0076663A" w:rsidRDefault="006415C0" w:rsidP="00EF063E">
            <w:pPr>
              <w:rPr>
                <w:rFonts w:eastAsia="Times New Roman"/>
                <w:b/>
                <w:color w:val="000000"/>
                <w:sz w:val="18"/>
                <w:szCs w:val="20"/>
              </w:rPr>
            </w:pPr>
            <w:r w:rsidRPr="0076663A">
              <w:rPr>
                <w:rFonts w:ascii="Calibri" w:eastAsia="Times New Roman" w:hAnsi="Calibri"/>
                <w:color w:val="000000"/>
                <w:sz w:val="18"/>
                <w:szCs w:val="22"/>
              </w:rPr>
              <w:t>0.69 (0.016)</w:t>
            </w:r>
          </w:p>
        </w:tc>
      </w:tr>
      <w:tr w:rsidR="0076663A" w14:paraId="2402F066" w14:textId="77777777" w:rsidTr="0076663A">
        <w:trPr>
          <w:trHeight w:val="126"/>
        </w:trPr>
        <w:tc>
          <w:tcPr>
            <w:tcW w:w="533" w:type="pct"/>
            <w:vAlign w:val="bottom"/>
          </w:tcPr>
          <w:p w14:paraId="5E1B89E9" w14:textId="77777777" w:rsidR="006415C0" w:rsidRPr="0076663A" w:rsidRDefault="006415C0" w:rsidP="00EF063E">
            <w:pPr>
              <w:rPr>
                <w:b/>
                <w:sz w:val="18"/>
                <w:szCs w:val="20"/>
              </w:rPr>
            </w:pPr>
            <w:r w:rsidRPr="0076663A">
              <w:rPr>
                <w:rFonts w:ascii="Calibri" w:eastAsia="Times New Roman" w:hAnsi="Calibri"/>
                <w:color w:val="000000"/>
                <w:sz w:val="18"/>
                <w:szCs w:val="22"/>
              </w:rPr>
              <w:t>Body fat percentage</w:t>
            </w:r>
          </w:p>
        </w:tc>
        <w:tc>
          <w:tcPr>
            <w:tcW w:w="253" w:type="pct"/>
            <w:vAlign w:val="bottom"/>
          </w:tcPr>
          <w:p w14:paraId="618689DB" w14:textId="77777777" w:rsidR="006415C0" w:rsidRPr="0076663A" w:rsidRDefault="006415C0" w:rsidP="00EF063E">
            <w:pPr>
              <w:rPr>
                <w:b/>
                <w:sz w:val="18"/>
                <w:szCs w:val="20"/>
              </w:rPr>
            </w:pPr>
            <w:r w:rsidRPr="0076663A">
              <w:rPr>
                <w:rFonts w:ascii="Calibri" w:eastAsia="Times New Roman" w:hAnsi="Calibri"/>
                <w:color w:val="000000"/>
                <w:sz w:val="18"/>
                <w:szCs w:val="22"/>
              </w:rPr>
              <w:t>0.29</w:t>
            </w:r>
          </w:p>
        </w:tc>
        <w:tc>
          <w:tcPr>
            <w:tcW w:w="364" w:type="pct"/>
            <w:vAlign w:val="bottom"/>
          </w:tcPr>
          <w:p w14:paraId="01638B14"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0.0e+00</w:t>
            </w:r>
          </w:p>
        </w:tc>
        <w:tc>
          <w:tcPr>
            <w:tcW w:w="286" w:type="pct"/>
            <w:vAlign w:val="bottom"/>
          </w:tcPr>
          <w:p w14:paraId="62DB1CAF" w14:textId="77777777" w:rsidR="006415C0" w:rsidRPr="0076663A" w:rsidRDefault="006415C0" w:rsidP="00EF063E">
            <w:pPr>
              <w:rPr>
                <w:b/>
                <w:sz w:val="18"/>
                <w:szCs w:val="20"/>
              </w:rPr>
            </w:pPr>
            <w:r w:rsidRPr="0076663A">
              <w:rPr>
                <w:rFonts w:ascii="Calibri" w:eastAsia="Times New Roman" w:hAnsi="Calibri"/>
                <w:color w:val="000000"/>
                <w:sz w:val="18"/>
                <w:szCs w:val="22"/>
              </w:rPr>
              <w:t>0.085</w:t>
            </w:r>
          </w:p>
        </w:tc>
        <w:tc>
          <w:tcPr>
            <w:tcW w:w="470" w:type="pct"/>
            <w:vAlign w:val="bottom"/>
          </w:tcPr>
          <w:p w14:paraId="0AE85C0A" w14:textId="77777777" w:rsidR="006415C0" w:rsidRPr="0076663A" w:rsidRDefault="006415C0" w:rsidP="00EF063E">
            <w:pPr>
              <w:rPr>
                <w:rFonts w:ascii="Calibri" w:eastAsia="Times New Roman" w:hAnsi="Calibri"/>
                <w:b/>
                <w:color w:val="000000"/>
                <w:sz w:val="18"/>
                <w:szCs w:val="20"/>
              </w:rPr>
            </w:pPr>
          </w:p>
        </w:tc>
        <w:tc>
          <w:tcPr>
            <w:tcW w:w="253" w:type="pct"/>
            <w:vAlign w:val="bottom"/>
          </w:tcPr>
          <w:p w14:paraId="0F1FB13F"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0.31</w:t>
            </w:r>
          </w:p>
        </w:tc>
        <w:tc>
          <w:tcPr>
            <w:tcW w:w="348" w:type="pct"/>
            <w:vAlign w:val="bottom"/>
          </w:tcPr>
          <w:p w14:paraId="4DDF678C"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7.7e-190</w:t>
            </w:r>
          </w:p>
        </w:tc>
        <w:tc>
          <w:tcPr>
            <w:tcW w:w="293" w:type="pct"/>
            <w:vAlign w:val="bottom"/>
          </w:tcPr>
          <w:p w14:paraId="0E943F67"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0.095</w:t>
            </w:r>
          </w:p>
        </w:tc>
        <w:tc>
          <w:tcPr>
            <w:tcW w:w="398" w:type="pct"/>
            <w:vAlign w:val="bottom"/>
          </w:tcPr>
          <w:p w14:paraId="68510837" w14:textId="77777777" w:rsidR="006415C0" w:rsidRPr="0076663A" w:rsidRDefault="006415C0" w:rsidP="00EF063E">
            <w:pPr>
              <w:rPr>
                <w:rFonts w:ascii="Calibri" w:eastAsia="Times New Roman" w:hAnsi="Calibri"/>
                <w:b/>
                <w:color w:val="000000"/>
                <w:sz w:val="18"/>
                <w:szCs w:val="20"/>
              </w:rPr>
            </w:pPr>
          </w:p>
        </w:tc>
        <w:tc>
          <w:tcPr>
            <w:tcW w:w="564" w:type="pct"/>
            <w:vAlign w:val="bottom"/>
          </w:tcPr>
          <w:p w14:paraId="07B50FDC" w14:textId="77777777" w:rsidR="006415C0" w:rsidRPr="0076663A" w:rsidRDefault="006415C0" w:rsidP="00EF063E">
            <w:pPr>
              <w:rPr>
                <w:b/>
                <w:sz w:val="18"/>
                <w:szCs w:val="20"/>
              </w:rPr>
            </w:pPr>
            <w:r w:rsidRPr="0076663A">
              <w:rPr>
                <w:rFonts w:ascii="Calibri" w:eastAsia="Times New Roman" w:hAnsi="Calibri"/>
                <w:color w:val="000000"/>
                <w:sz w:val="18"/>
                <w:szCs w:val="22"/>
              </w:rPr>
              <w:t>BMI</w:t>
            </w:r>
          </w:p>
        </w:tc>
        <w:tc>
          <w:tcPr>
            <w:tcW w:w="300" w:type="pct"/>
            <w:vAlign w:val="bottom"/>
          </w:tcPr>
          <w:p w14:paraId="482E1149" w14:textId="77777777" w:rsidR="006415C0" w:rsidRPr="0076663A" w:rsidRDefault="006415C0" w:rsidP="00EF063E">
            <w:pPr>
              <w:rPr>
                <w:b/>
                <w:sz w:val="18"/>
                <w:szCs w:val="20"/>
              </w:rPr>
            </w:pPr>
            <w:r w:rsidRPr="0076663A">
              <w:rPr>
                <w:rFonts w:ascii="Calibri" w:eastAsia="Times New Roman" w:hAnsi="Calibri"/>
                <w:color w:val="000000"/>
                <w:sz w:val="18"/>
                <w:szCs w:val="22"/>
              </w:rPr>
              <w:t>0.21</w:t>
            </w:r>
          </w:p>
        </w:tc>
        <w:tc>
          <w:tcPr>
            <w:tcW w:w="289" w:type="pct"/>
            <w:vAlign w:val="bottom"/>
          </w:tcPr>
          <w:p w14:paraId="2A59F75C" w14:textId="77777777" w:rsidR="006415C0" w:rsidRPr="0076663A" w:rsidRDefault="006415C0" w:rsidP="00EF063E">
            <w:pPr>
              <w:rPr>
                <w:b/>
                <w:sz w:val="18"/>
                <w:szCs w:val="20"/>
              </w:rPr>
            </w:pPr>
            <w:r w:rsidRPr="0076663A">
              <w:rPr>
                <w:rFonts w:ascii="Calibri" w:eastAsia="Times New Roman" w:hAnsi="Calibri"/>
                <w:color w:val="000000"/>
                <w:sz w:val="18"/>
                <w:szCs w:val="22"/>
              </w:rPr>
              <w:t>5.6e-13</w:t>
            </w:r>
          </w:p>
        </w:tc>
        <w:tc>
          <w:tcPr>
            <w:tcW w:w="254" w:type="pct"/>
            <w:vAlign w:val="bottom"/>
          </w:tcPr>
          <w:p w14:paraId="58735618" w14:textId="77777777" w:rsidR="006415C0" w:rsidRPr="0076663A" w:rsidRDefault="006415C0" w:rsidP="00EF063E">
            <w:pPr>
              <w:rPr>
                <w:b/>
                <w:sz w:val="18"/>
                <w:szCs w:val="20"/>
              </w:rPr>
            </w:pPr>
            <w:r w:rsidRPr="0076663A">
              <w:rPr>
                <w:rFonts w:ascii="Calibri" w:eastAsia="Times New Roman" w:hAnsi="Calibri"/>
                <w:color w:val="000000"/>
                <w:sz w:val="18"/>
                <w:szCs w:val="22"/>
              </w:rPr>
              <w:t>0.045</w:t>
            </w:r>
          </w:p>
        </w:tc>
        <w:tc>
          <w:tcPr>
            <w:tcW w:w="395" w:type="pct"/>
            <w:vAlign w:val="bottom"/>
          </w:tcPr>
          <w:p w14:paraId="5BBAB01B" w14:textId="77777777" w:rsidR="006415C0" w:rsidRPr="0076663A" w:rsidRDefault="006415C0" w:rsidP="00EF063E">
            <w:pPr>
              <w:rPr>
                <w:rFonts w:eastAsia="Times New Roman"/>
                <w:b/>
                <w:color w:val="000000"/>
                <w:sz w:val="18"/>
                <w:szCs w:val="20"/>
              </w:rPr>
            </w:pPr>
          </w:p>
        </w:tc>
      </w:tr>
      <w:tr w:rsidR="0076663A" w14:paraId="633F864F" w14:textId="77777777" w:rsidTr="0076663A">
        <w:trPr>
          <w:trHeight w:val="211"/>
        </w:trPr>
        <w:tc>
          <w:tcPr>
            <w:tcW w:w="533" w:type="pct"/>
            <w:vAlign w:val="bottom"/>
          </w:tcPr>
          <w:p w14:paraId="1FCD44CF" w14:textId="77777777" w:rsidR="006415C0" w:rsidRPr="0076663A" w:rsidRDefault="006415C0" w:rsidP="00EF063E">
            <w:pPr>
              <w:rPr>
                <w:b/>
                <w:sz w:val="18"/>
                <w:szCs w:val="20"/>
              </w:rPr>
            </w:pPr>
            <w:r w:rsidRPr="0076663A">
              <w:rPr>
                <w:rFonts w:ascii="Calibri" w:eastAsia="Times New Roman" w:hAnsi="Calibri"/>
                <w:color w:val="000000"/>
                <w:sz w:val="18"/>
                <w:szCs w:val="22"/>
              </w:rPr>
              <w:t>Waist circumference</w:t>
            </w:r>
          </w:p>
        </w:tc>
        <w:tc>
          <w:tcPr>
            <w:tcW w:w="253" w:type="pct"/>
            <w:vAlign w:val="bottom"/>
          </w:tcPr>
          <w:p w14:paraId="20D5852E" w14:textId="77777777" w:rsidR="006415C0" w:rsidRPr="0076663A" w:rsidRDefault="006415C0" w:rsidP="00EF063E">
            <w:pPr>
              <w:rPr>
                <w:b/>
                <w:sz w:val="18"/>
                <w:szCs w:val="20"/>
              </w:rPr>
            </w:pPr>
            <w:r w:rsidRPr="0076663A">
              <w:rPr>
                <w:rFonts w:ascii="Calibri" w:eastAsia="Times New Roman" w:hAnsi="Calibri"/>
                <w:color w:val="000000"/>
                <w:sz w:val="18"/>
                <w:szCs w:val="22"/>
              </w:rPr>
              <w:t>0.39</w:t>
            </w:r>
          </w:p>
        </w:tc>
        <w:tc>
          <w:tcPr>
            <w:tcW w:w="364" w:type="pct"/>
            <w:vAlign w:val="bottom"/>
          </w:tcPr>
          <w:p w14:paraId="3A62F03B"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0.0e+00</w:t>
            </w:r>
          </w:p>
        </w:tc>
        <w:tc>
          <w:tcPr>
            <w:tcW w:w="286" w:type="pct"/>
            <w:vAlign w:val="bottom"/>
          </w:tcPr>
          <w:p w14:paraId="00A6DBF5" w14:textId="77777777" w:rsidR="006415C0" w:rsidRPr="0076663A" w:rsidRDefault="006415C0" w:rsidP="00EF063E">
            <w:pPr>
              <w:rPr>
                <w:b/>
                <w:sz w:val="18"/>
                <w:szCs w:val="20"/>
              </w:rPr>
            </w:pPr>
            <w:r w:rsidRPr="0076663A">
              <w:rPr>
                <w:rFonts w:ascii="Calibri" w:eastAsia="Times New Roman" w:hAnsi="Calibri"/>
                <w:color w:val="000000"/>
                <w:sz w:val="18"/>
                <w:szCs w:val="22"/>
              </w:rPr>
              <w:t>0.16</w:t>
            </w:r>
          </w:p>
        </w:tc>
        <w:tc>
          <w:tcPr>
            <w:tcW w:w="470" w:type="pct"/>
            <w:vAlign w:val="bottom"/>
          </w:tcPr>
          <w:p w14:paraId="1C50F549" w14:textId="77777777" w:rsidR="006415C0" w:rsidRPr="0076663A" w:rsidRDefault="006415C0" w:rsidP="00EF063E">
            <w:pPr>
              <w:rPr>
                <w:rFonts w:ascii="Calibri" w:eastAsia="Times New Roman" w:hAnsi="Calibri"/>
                <w:b/>
                <w:color w:val="000000"/>
                <w:sz w:val="18"/>
                <w:szCs w:val="20"/>
              </w:rPr>
            </w:pPr>
          </w:p>
        </w:tc>
        <w:tc>
          <w:tcPr>
            <w:tcW w:w="253" w:type="pct"/>
            <w:vAlign w:val="bottom"/>
          </w:tcPr>
          <w:p w14:paraId="68DEBC99"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0.38</w:t>
            </w:r>
          </w:p>
        </w:tc>
        <w:tc>
          <w:tcPr>
            <w:tcW w:w="348" w:type="pct"/>
            <w:vAlign w:val="bottom"/>
          </w:tcPr>
          <w:p w14:paraId="43F61F13"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2.0e-205</w:t>
            </w:r>
          </w:p>
        </w:tc>
        <w:tc>
          <w:tcPr>
            <w:tcW w:w="293" w:type="pct"/>
            <w:vAlign w:val="bottom"/>
          </w:tcPr>
          <w:p w14:paraId="5412E3D5"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0.14</w:t>
            </w:r>
          </w:p>
        </w:tc>
        <w:tc>
          <w:tcPr>
            <w:tcW w:w="398" w:type="pct"/>
            <w:vAlign w:val="bottom"/>
          </w:tcPr>
          <w:p w14:paraId="73BB4A9A" w14:textId="77777777" w:rsidR="006415C0" w:rsidRPr="0076663A" w:rsidRDefault="006415C0" w:rsidP="00EF063E">
            <w:pPr>
              <w:rPr>
                <w:rFonts w:ascii="Calibri" w:eastAsia="Times New Roman" w:hAnsi="Calibri"/>
                <w:b/>
                <w:color w:val="000000"/>
                <w:sz w:val="18"/>
                <w:szCs w:val="20"/>
              </w:rPr>
            </w:pPr>
          </w:p>
        </w:tc>
        <w:tc>
          <w:tcPr>
            <w:tcW w:w="564" w:type="pct"/>
            <w:vAlign w:val="bottom"/>
          </w:tcPr>
          <w:p w14:paraId="7329E92F" w14:textId="77777777" w:rsidR="006415C0" w:rsidRPr="0076663A" w:rsidRDefault="006415C0" w:rsidP="00EF063E">
            <w:pPr>
              <w:rPr>
                <w:b/>
                <w:sz w:val="18"/>
                <w:szCs w:val="20"/>
              </w:rPr>
            </w:pPr>
            <w:r w:rsidRPr="0076663A">
              <w:rPr>
                <w:rFonts w:ascii="Calibri" w:eastAsia="Times New Roman" w:hAnsi="Calibri"/>
                <w:color w:val="000000"/>
                <w:sz w:val="18"/>
                <w:szCs w:val="22"/>
              </w:rPr>
              <w:t>BMI</w:t>
            </w:r>
          </w:p>
        </w:tc>
        <w:tc>
          <w:tcPr>
            <w:tcW w:w="300" w:type="pct"/>
            <w:vAlign w:val="bottom"/>
          </w:tcPr>
          <w:p w14:paraId="29E39800" w14:textId="77777777" w:rsidR="006415C0" w:rsidRPr="0076663A" w:rsidRDefault="006415C0" w:rsidP="00EF063E">
            <w:pPr>
              <w:rPr>
                <w:b/>
                <w:sz w:val="18"/>
                <w:szCs w:val="20"/>
              </w:rPr>
            </w:pPr>
            <w:r w:rsidRPr="0076663A">
              <w:rPr>
                <w:rFonts w:ascii="Calibri" w:eastAsia="Times New Roman" w:hAnsi="Calibri"/>
                <w:color w:val="000000"/>
                <w:sz w:val="18"/>
                <w:szCs w:val="22"/>
              </w:rPr>
              <w:t>0.21</w:t>
            </w:r>
          </w:p>
        </w:tc>
        <w:tc>
          <w:tcPr>
            <w:tcW w:w="289" w:type="pct"/>
            <w:vAlign w:val="bottom"/>
          </w:tcPr>
          <w:p w14:paraId="1B4B0F72" w14:textId="77777777" w:rsidR="006415C0" w:rsidRPr="0076663A" w:rsidRDefault="006415C0" w:rsidP="00EF063E">
            <w:pPr>
              <w:rPr>
                <w:b/>
                <w:sz w:val="18"/>
                <w:szCs w:val="20"/>
              </w:rPr>
            </w:pPr>
            <w:r w:rsidRPr="0076663A">
              <w:rPr>
                <w:rFonts w:ascii="Calibri" w:eastAsia="Times New Roman" w:hAnsi="Calibri"/>
                <w:color w:val="000000"/>
                <w:sz w:val="18"/>
                <w:szCs w:val="22"/>
              </w:rPr>
              <w:t>3.5e-13</w:t>
            </w:r>
          </w:p>
        </w:tc>
        <w:tc>
          <w:tcPr>
            <w:tcW w:w="254" w:type="pct"/>
            <w:vAlign w:val="bottom"/>
          </w:tcPr>
          <w:p w14:paraId="299C3AEB" w14:textId="77777777" w:rsidR="006415C0" w:rsidRPr="0076663A" w:rsidRDefault="006415C0" w:rsidP="00EF063E">
            <w:pPr>
              <w:rPr>
                <w:b/>
                <w:sz w:val="18"/>
                <w:szCs w:val="20"/>
              </w:rPr>
            </w:pPr>
            <w:r w:rsidRPr="0076663A">
              <w:rPr>
                <w:rFonts w:ascii="Calibri" w:eastAsia="Times New Roman" w:hAnsi="Calibri"/>
                <w:color w:val="000000"/>
                <w:sz w:val="18"/>
                <w:szCs w:val="22"/>
              </w:rPr>
              <w:t>0.046</w:t>
            </w:r>
          </w:p>
        </w:tc>
        <w:tc>
          <w:tcPr>
            <w:tcW w:w="395" w:type="pct"/>
            <w:vAlign w:val="bottom"/>
          </w:tcPr>
          <w:p w14:paraId="698D0D2E" w14:textId="77777777" w:rsidR="006415C0" w:rsidRPr="0076663A" w:rsidRDefault="006415C0" w:rsidP="00EF063E">
            <w:pPr>
              <w:rPr>
                <w:rFonts w:eastAsia="Times New Roman"/>
                <w:b/>
                <w:color w:val="000000"/>
                <w:sz w:val="18"/>
                <w:szCs w:val="20"/>
              </w:rPr>
            </w:pPr>
          </w:p>
        </w:tc>
      </w:tr>
      <w:tr w:rsidR="0076663A" w14:paraId="35A10271" w14:textId="77777777" w:rsidTr="0076663A">
        <w:trPr>
          <w:trHeight w:val="126"/>
        </w:trPr>
        <w:tc>
          <w:tcPr>
            <w:tcW w:w="533" w:type="pct"/>
            <w:vAlign w:val="bottom"/>
          </w:tcPr>
          <w:p w14:paraId="1710746C" w14:textId="77777777" w:rsidR="006415C0" w:rsidRPr="0076663A" w:rsidRDefault="006415C0" w:rsidP="00EF063E">
            <w:pPr>
              <w:rPr>
                <w:b/>
                <w:sz w:val="18"/>
                <w:szCs w:val="20"/>
              </w:rPr>
            </w:pPr>
            <w:r w:rsidRPr="0076663A">
              <w:rPr>
                <w:rFonts w:ascii="Calibri" w:eastAsia="Times New Roman" w:hAnsi="Calibri"/>
                <w:color w:val="000000"/>
                <w:sz w:val="18"/>
                <w:szCs w:val="22"/>
              </w:rPr>
              <w:lastRenderedPageBreak/>
              <w:t>Frequency vigourous activity</w:t>
            </w:r>
          </w:p>
        </w:tc>
        <w:tc>
          <w:tcPr>
            <w:tcW w:w="253" w:type="pct"/>
            <w:vAlign w:val="bottom"/>
          </w:tcPr>
          <w:p w14:paraId="6D4F000A" w14:textId="77777777" w:rsidR="006415C0" w:rsidRPr="0076663A" w:rsidRDefault="006415C0" w:rsidP="00EF063E">
            <w:pPr>
              <w:rPr>
                <w:b/>
                <w:sz w:val="18"/>
                <w:szCs w:val="20"/>
              </w:rPr>
            </w:pPr>
            <w:r w:rsidRPr="0076663A">
              <w:rPr>
                <w:rFonts w:ascii="Calibri" w:eastAsia="Times New Roman" w:hAnsi="Calibri"/>
                <w:color w:val="000000"/>
                <w:sz w:val="18"/>
                <w:szCs w:val="22"/>
              </w:rPr>
              <w:t>0.044</w:t>
            </w:r>
          </w:p>
        </w:tc>
        <w:tc>
          <w:tcPr>
            <w:tcW w:w="364" w:type="pct"/>
            <w:vAlign w:val="bottom"/>
          </w:tcPr>
          <w:p w14:paraId="0AC1714D"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9.4e-06</w:t>
            </w:r>
          </w:p>
        </w:tc>
        <w:tc>
          <w:tcPr>
            <w:tcW w:w="286" w:type="pct"/>
            <w:vAlign w:val="bottom"/>
          </w:tcPr>
          <w:p w14:paraId="3A245F94" w14:textId="77777777" w:rsidR="006415C0" w:rsidRPr="0076663A" w:rsidRDefault="006415C0" w:rsidP="00EF063E">
            <w:pPr>
              <w:rPr>
                <w:b/>
                <w:sz w:val="18"/>
                <w:szCs w:val="20"/>
              </w:rPr>
            </w:pPr>
            <w:r w:rsidRPr="0076663A">
              <w:rPr>
                <w:rFonts w:ascii="Calibri" w:eastAsia="Times New Roman" w:hAnsi="Calibri"/>
                <w:color w:val="000000"/>
                <w:sz w:val="18"/>
                <w:szCs w:val="22"/>
              </w:rPr>
              <w:t>0.002</w:t>
            </w:r>
          </w:p>
        </w:tc>
        <w:tc>
          <w:tcPr>
            <w:tcW w:w="470" w:type="pct"/>
            <w:vAlign w:val="bottom"/>
          </w:tcPr>
          <w:p w14:paraId="20738AFB"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0BA78D56"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0.033</w:t>
            </w:r>
          </w:p>
        </w:tc>
        <w:tc>
          <w:tcPr>
            <w:tcW w:w="348" w:type="pct"/>
            <w:vAlign w:val="bottom"/>
          </w:tcPr>
          <w:p w14:paraId="35E5E107"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1.6e-02</w:t>
            </w:r>
          </w:p>
        </w:tc>
        <w:tc>
          <w:tcPr>
            <w:tcW w:w="293" w:type="pct"/>
            <w:vAlign w:val="bottom"/>
          </w:tcPr>
          <w:p w14:paraId="4EF699A4"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0.0011</w:t>
            </w:r>
          </w:p>
        </w:tc>
        <w:tc>
          <w:tcPr>
            <w:tcW w:w="398" w:type="pct"/>
            <w:vAlign w:val="bottom"/>
          </w:tcPr>
          <w:p w14:paraId="65710915"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3C766909" w14:textId="77777777" w:rsidR="006415C0" w:rsidRPr="0076663A" w:rsidRDefault="006415C0" w:rsidP="00EF063E">
            <w:pPr>
              <w:rPr>
                <w:b/>
                <w:sz w:val="18"/>
                <w:szCs w:val="20"/>
              </w:rPr>
            </w:pPr>
            <w:r w:rsidRPr="0076663A">
              <w:rPr>
                <w:rFonts w:ascii="Calibri" w:eastAsia="Times New Roman" w:hAnsi="Calibri"/>
                <w:color w:val="000000"/>
                <w:sz w:val="18"/>
                <w:szCs w:val="22"/>
              </w:rPr>
              <w:t>BMI</w:t>
            </w:r>
          </w:p>
        </w:tc>
        <w:tc>
          <w:tcPr>
            <w:tcW w:w="300" w:type="pct"/>
            <w:vAlign w:val="bottom"/>
          </w:tcPr>
          <w:p w14:paraId="25A84228" w14:textId="77777777" w:rsidR="006415C0" w:rsidRPr="0076663A" w:rsidRDefault="006415C0" w:rsidP="00EF063E">
            <w:pPr>
              <w:rPr>
                <w:b/>
                <w:sz w:val="18"/>
                <w:szCs w:val="20"/>
              </w:rPr>
            </w:pPr>
            <w:r w:rsidRPr="0076663A">
              <w:rPr>
                <w:rFonts w:ascii="Calibri" w:eastAsia="Times New Roman" w:hAnsi="Calibri"/>
                <w:color w:val="000000"/>
                <w:sz w:val="18"/>
                <w:szCs w:val="22"/>
              </w:rPr>
              <w:t>-0.0015</w:t>
            </w:r>
          </w:p>
        </w:tc>
        <w:tc>
          <w:tcPr>
            <w:tcW w:w="289" w:type="pct"/>
            <w:vAlign w:val="bottom"/>
          </w:tcPr>
          <w:p w14:paraId="42FEC1BD" w14:textId="77777777" w:rsidR="006415C0" w:rsidRPr="0076663A" w:rsidRDefault="006415C0" w:rsidP="00EF063E">
            <w:pPr>
              <w:rPr>
                <w:b/>
                <w:sz w:val="18"/>
                <w:szCs w:val="20"/>
              </w:rPr>
            </w:pPr>
            <w:r w:rsidRPr="0076663A">
              <w:rPr>
                <w:rFonts w:ascii="Calibri" w:eastAsia="Times New Roman" w:hAnsi="Calibri"/>
                <w:color w:val="000000"/>
                <w:sz w:val="18"/>
                <w:szCs w:val="22"/>
              </w:rPr>
              <w:t>6.7e-01</w:t>
            </w:r>
          </w:p>
        </w:tc>
        <w:tc>
          <w:tcPr>
            <w:tcW w:w="254" w:type="pct"/>
            <w:vAlign w:val="bottom"/>
          </w:tcPr>
          <w:p w14:paraId="425B34E5" w14:textId="77777777" w:rsidR="006415C0" w:rsidRPr="0076663A" w:rsidRDefault="006415C0" w:rsidP="00EF063E">
            <w:pPr>
              <w:rPr>
                <w:b/>
                <w:sz w:val="18"/>
                <w:szCs w:val="20"/>
              </w:rPr>
            </w:pPr>
            <w:r w:rsidRPr="0076663A">
              <w:rPr>
                <w:rFonts w:ascii="Calibri" w:eastAsia="Times New Roman" w:hAnsi="Calibri"/>
                <w:color w:val="000000"/>
                <w:sz w:val="18"/>
                <w:szCs w:val="22"/>
              </w:rPr>
              <w:t>&lt;0.001</w:t>
            </w:r>
          </w:p>
        </w:tc>
        <w:tc>
          <w:tcPr>
            <w:tcW w:w="395" w:type="pct"/>
            <w:vAlign w:val="bottom"/>
          </w:tcPr>
          <w:p w14:paraId="400908BD" w14:textId="77777777" w:rsidR="006415C0" w:rsidRPr="0076663A" w:rsidRDefault="006415C0" w:rsidP="00EF063E">
            <w:pPr>
              <w:rPr>
                <w:rFonts w:eastAsia="Times New Roman"/>
                <w:color w:val="000000"/>
                <w:sz w:val="18"/>
                <w:szCs w:val="20"/>
              </w:rPr>
            </w:pPr>
          </w:p>
        </w:tc>
      </w:tr>
      <w:tr w:rsidR="0076663A" w14:paraId="2F34CF52" w14:textId="77777777" w:rsidTr="0076663A">
        <w:trPr>
          <w:trHeight w:val="12"/>
        </w:trPr>
        <w:tc>
          <w:tcPr>
            <w:tcW w:w="533" w:type="pct"/>
            <w:vAlign w:val="bottom"/>
          </w:tcPr>
          <w:p w14:paraId="7CE78356" w14:textId="77777777" w:rsidR="006415C0" w:rsidRPr="0076663A" w:rsidRDefault="006415C0" w:rsidP="00EF063E">
            <w:pPr>
              <w:rPr>
                <w:b/>
                <w:sz w:val="18"/>
                <w:szCs w:val="20"/>
              </w:rPr>
            </w:pPr>
            <w:r w:rsidRPr="0076663A">
              <w:rPr>
                <w:rFonts w:ascii="Calibri" w:eastAsia="Times New Roman" w:hAnsi="Calibri"/>
                <w:color w:val="000000"/>
                <w:sz w:val="18"/>
                <w:szCs w:val="22"/>
              </w:rPr>
              <w:t>BMI</w:t>
            </w:r>
          </w:p>
        </w:tc>
        <w:tc>
          <w:tcPr>
            <w:tcW w:w="253" w:type="pct"/>
            <w:vAlign w:val="bottom"/>
          </w:tcPr>
          <w:p w14:paraId="58A675B9" w14:textId="77777777" w:rsidR="006415C0" w:rsidRPr="0076663A" w:rsidRDefault="006415C0" w:rsidP="00EF063E">
            <w:pPr>
              <w:rPr>
                <w:b/>
                <w:sz w:val="18"/>
                <w:szCs w:val="20"/>
              </w:rPr>
            </w:pPr>
            <w:r w:rsidRPr="0076663A">
              <w:rPr>
                <w:rFonts w:ascii="Calibri" w:eastAsia="Times New Roman" w:hAnsi="Calibri"/>
                <w:color w:val="000000"/>
                <w:sz w:val="18"/>
                <w:szCs w:val="22"/>
              </w:rPr>
              <w:t>0.45</w:t>
            </w:r>
          </w:p>
        </w:tc>
        <w:tc>
          <w:tcPr>
            <w:tcW w:w="364" w:type="pct"/>
            <w:vAlign w:val="bottom"/>
          </w:tcPr>
          <w:p w14:paraId="04FF213D"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0.0e+00</w:t>
            </w:r>
          </w:p>
        </w:tc>
        <w:tc>
          <w:tcPr>
            <w:tcW w:w="286" w:type="pct"/>
            <w:vAlign w:val="bottom"/>
          </w:tcPr>
          <w:p w14:paraId="4AAACB45" w14:textId="77777777" w:rsidR="006415C0" w:rsidRPr="0076663A" w:rsidRDefault="006415C0" w:rsidP="00EF063E">
            <w:pPr>
              <w:rPr>
                <w:b/>
                <w:sz w:val="18"/>
                <w:szCs w:val="20"/>
              </w:rPr>
            </w:pPr>
            <w:r w:rsidRPr="0076663A">
              <w:rPr>
                <w:rFonts w:ascii="Calibri" w:eastAsia="Times New Roman" w:hAnsi="Calibri"/>
                <w:color w:val="000000"/>
                <w:sz w:val="18"/>
                <w:szCs w:val="22"/>
              </w:rPr>
              <w:t>0.2</w:t>
            </w:r>
          </w:p>
        </w:tc>
        <w:tc>
          <w:tcPr>
            <w:tcW w:w="470" w:type="pct"/>
            <w:vAlign w:val="bottom"/>
          </w:tcPr>
          <w:p w14:paraId="1544F30E" w14:textId="77777777" w:rsidR="006415C0" w:rsidRPr="0076663A" w:rsidRDefault="006415C0" w:rsidP="00EF063E">
            <w:pPr>
              <w:rPr>
                <w:rFonts w:ascii="Calibri" w:eastAsia="Times New Roman" w:hAnsi="Calibri"/>
                <w:b/>
                <w:color w:val="000000"/>
                <w:sz w:val="18"/>
                <w:szCs w:val="20"/>
              </w:rPr>
            </w:pPr>
          </w:p>
        </w:tc>
        <w:tc>
          <w:tcPr>
            <w:tcW w:w="253" w:type="pct"/>
            <w:vAlign w:val="bottom"/>
          </w:tcPr>
          <w:p w14:paraId="112D2386"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0.45</w:t>
            </w:r>
          </w:p>
        </w:tc>
        <w:tc>
          <w:tcPr>
            <w:tcW w:w="348" w:type="pct"/>
            <w:vAlign w:val="bottom"/>
          </w:tcPr>
          <w:p w14:paraId="0BB89171"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7.4e-235</w:t>
            </w:r>
          </w:p>
        </w:tc>
        <w:tc>
          <w:tcPr>
            <w:tcW w:w="293" w:type="pct"/>
            <w:vAlign w:val="bottom"/>
          </w:tcPr>
          <w:p w14:paraId="42B053A6"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0.20</w:t>
            </w:r>
          </w:p>
        </w:tc>
        <w:tc>
          <w:tcPr>
            <w:tcW w:w="398" w:type="pct"/>
            <w:vAlign w:val="bottom"/>
          </w:tcPr>
          <w:p w14:paraId="0185D89B" w14:textId="77777777" w:rsidR="006415C0" w:rsidRPr="0076663A" w:rsidRDefault="006415C0" w:rsidP="00EF063E">
            <w:pPr>
              <w:rPr>
                <w:rFonts w:ascii="Calibri" w:eastAsia="Times New Roman" w:hAnsi="Calibri"/>
                <w:b/>
                <w:color w:val="000000"/>
                <w:sz w:val="18"/>
                <w:szCs w:val="20"/>
              </w:rPr>
            </w:pPr>
          </w:p>
        </w:tc>
        <w:tc>
          <w:tcPr>
            <w:tcW w:w="564" w:type="pct"/>
            <w:vAlign w:val="bottom"/>
          </w:tcPr>
          <w:p w14:paraId="06D368DC" w14:textId="77777777" w:rsidR="006415C0" w:rsidRPr="0076663A" w:rsidRDefault="006415C0" w:rsidP="00EF063E">
            <w:pPr>
              <w:rPr>
                <w:b/>
                <w:sz w:val="18"/>
                <w:szCs w:val="20"/>
              </w:rPr>
            </w:pPr>
            <w:r w:rsidRPr="0076663A">
              <w:rPr>
                <w:rFonts w:ascii="Calibri" w:eastAsia="Times New Roman" w:hAnsi="Calibri"/>
                <w:color w:val="000000"/>
                <w:sz w:val="18"/>
                <w:szCs w:val="22"/>
              </w:rPr>
              <w:t>BMI</w:t>
            </w:r>
          </w:p>
        </w:tc>
        <w:tc>
          <w:tcPr>
            <w:tcW w:w="300" w:type="pct"/>
            <w:vAlign w:val="bottom"/>
          </w:tcPr>
          <w:p w14:paraId="776A7C63" w14:textId="77777777" w:rsidR="006415C0" w:rsidRPr="0076663A" w:rsidRDefault="006415C0" w:rsidP="00EF063E">
            <w:pPr>
              <w:rPr>
                <w:b/>
                <w:sz w:val="18"/>
                <w:szCs w:val="20"/>
              </w:rPr>
            </w:pPr>
            <w:r w:rsidRPr="0076663A">
              <w:rPr>
                <w:rFonts w:ascii="Calibri" w:eastAsia="Times New Roman" w:hAnsi="Calibri"/>
                <w:color w:val="000000"/>
                <w:sz w:val="18"/>
                <w:szCs w:val="22"/>
              </w:rPr>
              <w:t>0.21</w:t>
            </w:r>
          </w:p>
        </w:tc>
        <w:tc>
          <w:tcPr>
            <w:tcW w:w="289" w:type="pct"/>
            <w:vAlign w:val="bottom"/>
          </w:tcPr>
          <w:p w14:paraId="4B32DDB5" w14:textId="77777777" w:rsidR="006415C0" w:rsidRPr="0076663A" w:rsidRDefault="006415C0" w:rsidP="00EF063E">
            <w:pPr>
              <w:rPr>
                <w:b/>
                <w:sz w:val="18"/>
                <w:szCs w:val="20"/>
              </w:rPr>
            </w:pPr>
            <w:r w:rsidRPr="0076663A">
              <w:rPr>
                <w:rFonts w:ascii="Calibri" w:eastAsia="Times New Roman" w:hAnsi="Calibri"/>
                <w:color w:val="000000"/>
                <w:sz w:val="18"/>
                <w:szCs w:val="22"/>
              </w:rPr>
              <w:t>2.4e-12</w:t>
            </w:r>
          </w:p>
        </w:tc>
        <w:tc>
          <w:tcPr>
            <w:tcW w:w="254" w:type="pct"/>
            <w:vAlign w:val="bottom"/>
          </w:tcPr>
          <w:p w14:paraId="79705506" w14:textId="77777777" w:rsidR="006415C0" w:rsidRPr="0076663A" w:rsidRDefault="006415C0" w:rsidP="00EF063E">
            <w:pPr>
              <w:rPr>
                <w:b/>
                <w:sz w:val="18"/>
                <w:szCs w:val="20"/>
              </w:rPr>
            </w:pPr>
            <w:r w:rsidRPr="0076663A">
              <w:rPr>
                <w:rFonts w:ascii="Calibri" w:eastAsia="Times New Roman" w:hAnsi="Calibri"/>
                <w:color w:val="000000"/>
                <w:sz w:val="18"/>
                <w:szCs w:val="22"/>
              </w:rPr>
              <w:t>0.042</w:t>
            </w:r>
          </w:p>
        </w:tc>
        <w:tc>
          <w:tcPr>
            <w:tcW w:w="395" w:type="pct"/>
            <w:vAlign w:val="bottom"/>
          </w:tcPr>
          <w:p w14:paraId="657AB313" w14:textId="77777777" w:rsidR="006415C0" w:rsidRPr="0076663A" w:rsidRDefault="006415C0" w:rsidP="00EF063E">
            <w:pPr>
              <w:rPr>
                <w:rFonts w:eastAsia="Times New Roman"/>
                <w:b/>
                <w:color w:val="000000"/>
                <w:sz w:val="18"/>
                <w:szCs w:val="20"/>
              </w:rPr>
            </w:pPr>
          </w:p>
        </w:tc>
      </w:tr>
      <w:tr w:rsidR="0076663A" w14:paraId="1A54BF9F" w14:textId="77777777" w:rsidTr="0076663A">
        <w:trPr>
          <w:trHeight w:val="12"/>
        </w:trPr>
        <w:tc>
          <w:tcPr>
            <w:tcW w:w="533" w:type="pct"/>
            <w:vAlign w:val="bottom"/>
          </w:tcPr>
          <w:p w14:paraId="18025A74" w14:textId="77777777" w:rsidR="006415C0" w:rsidRPr="0076663A" w:rsidRDefault="006415C0" w:rsidP="00EF063E">
            <w:pPr>
              <w:rPr>
                <w:b/>
                <w:sz w:val="18"/>
                <w:szCs w:val="20"/>
              </w:rPr>
            </w:pPr>
            <w:r w:rsidRPr="0076663A">
              <w:rPr>
                <w:rFonts w:ascii="Calibri" w:eastAsia="Times New Roman" w:hAnsi="Calibri"/>
                <w:color w:val="000000"/>
                <w:sz w:val="18"/>
                <w:szCs w:val="22"/>
              </w:rPr>
              <w:t>Diabetes diagnosis</w:t>
            </w:r>
          </w:p>
        </w:tc>
        <w:tc>
          <w:tcPr>
            <w:tcW w:w="253" w:type="pct"/>
            <w:vAlign w:val="bottom"/>
          </w:tcPr>
          <w:p w14:paraId="2D54C991" w14:textId="77777777" w:rsidR="006415C0" w:rsidRPr="0076663A" w:rsidRDefault="006415C0" w:rsidP="00EF063E">
            <w:pPr>
              <w:rPr>
                <w:b/>
                <w:sz w:val="18"/>
                <w:szCs w:val="20"/>
              </w:rPr>
            </w:pPr>
            <w:r w:rsidRPr="0076663A">
              <w:rPr>
                <w:rFonts w:ascii="Calibri" w:eastAsia="Times New Roman" w:hAnsi="Calibri"/>
                <w:color w:val="000000"/>
                <w:sz w:val="18"/>
                <w:szCs w:val="22"/>
              </w:rPr>
              <w:t>0.062</w:t>
            </w:r>
          </w:p>
        </w:tc>
        <w:tc>
          <w:tcPr>
            <w:tcW w:w="364" w:type="pct"/>
            <w:vAlign w:val="bottom"/>
          </w:tcPr>
          <w:p w14:paraId="28C586B6"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4.7e-10</w:t>
            </w:r>
          </w:p>
        </w:tc>
        <w:tc>
          <w:tcPr>
            <w:tcW w:w="286" w:type="pct"/>
            <w:vAlign w:val="bottom"/>
          </w:tcPr>
          <w:p w14:paraId="3CCDAF16" w14:textId="77777777" w:rsidR="006415C0" w:rsidRPr="0076663A" w:rsidRDefault="006415C0" w:rsidP="00EF063E">
            <w:pPr>
              <w:rPr>
                <w:b/>
                <w:sz w:val="18"/>
                <w:szCs w:val="20"/>
              </w:rPr>
            </w:pPr>
            <w:r w:rsidRPr="0076663A">
              <w:rPr>
                <w:rFonts w:ascii="Calibri" w:eastAsia="Times New Roman" w:hAnsi="Calibri"/>
                <w:color w:val="000000"/>
                <w:sz w:val="18"/>
                <w:szCs w:val="22"/>
              </w:rPr>
              <w:t>0.0038</w:t>
            </w:r>
          </w:p>
        </w:tc>
        <w:tc>
          <w:tcPr>
            <w:tcW w:w="470" w:type="pct"/>
            <w:vAlign w:val="bottom"/>
          </w:tcPr>
          <w:p w14:paraId="39C2B6F5"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0.6 (0.014)</w:t>
            </w:r>
          </w:p>
        </w:tc>
        <w:tc>
          <w:tcPr>
            <w:tcW w:w="253" w:type="pct"/>
            <w:vAlign w:val="bottom"/>
          </w:tcPr>
          <w:p w14:paraId="7DF1B848"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0.085</w:t>
            </w:r>
          </w:p>
        </w:tc>
        <w:tc>
          <w:tcPr>
            <w:tcW w:w="348" w:type="pct"/>
            <w:vAlign w:val="bottom"/>
          </w:tcPr>
          <w:p w14:paraId="3D3795D9"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2.5e-09</w:t>
            </w:r>
          </w:p>
        </w:tc>
        <w:tc>
          <w:tcPr>
            <w:tcW w:w="293" w:type="pct"/>
            <w:vAlign w:val="bottom"/>
          </w:tcPr>
          <w:p w14:paraId="187C6AB2"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0.0073</w:t>
            </w:r>
          </w:p>
        </w:tc>
        <w:tc>
          <w:tcPr>
            <w:tcW w:w="398" w:type="pct"/>
            <w:vAlign w:val="bottom"/>
          </w:tcPr>
          <w:p w14:paraId="7815DF5D"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0.63 (0.019)</w:t>
            </w:r>
          </w:p>
        </w:tc>
        <w:tc>
          <w:tcPr>
            <w:tcW w:w="564" w:type="pct"/>
            <w:vAlign w:val="bottom"/>
          </w:tcPr>
          <w:p w14:paraId="7A26F588" w14:textId="77777777" w:rsidR="006415C0" w:rsidRPr="0076663A" w:rsidRDefault="006415C0" w:rsidP="00EF063E">
            <w:pPr>
              <w:rPr>
                <w:b/>
                <w:sz w:val="18"/>
                <w:szCs w:val="20"/>
              </w:rPr>
            </w:pPr>
            <w:r w:rsidRPr="0076663A">
              <w:rPr>
                <w:rFonts w:ascii="Calibri" w:eastAsia="Times New Roman" w:hAnsi="Calibri"/>
                <w:color w:val="000000"/>
                <w:sz w:val="18"/>
                <w:szCs w:val="22"/>
              </w:rPr>
              <w:t>BMI</w:t>
            </w:r>
          </w:p>
        </w:tc>
        <w:tc>
          <w:tcPr>
            <w:tcW w:w="300" w:type="pct"/>
            <w:vAlign w:val="bottom"/>
          </w:tcPr>
          <w:p w14:paraId="43A66143" w14:textId="77777777" w:rsidR="006415C0" w:rsidRPr="0076663A" w:rsidRDefault="006415C0" w:rsidP="00EF063E">
            <w:pPr>
              <w:rPr>
                <w:b/>
                <w:sz w:val="18"/>
                <w:szCs w:val="20"/>
              </w:rPr>
            </w:pPr>
            <w:r w:rsidRPr="0076663A">
              <w:rPr>
                <w:rFonts w:ascii="Calibri" w:eastAsia="Times New Roman" w:hAnsi="Calibri"/>
                <w:color w:val="000000"/>
                <w:sz w:val="18"/>
                <w:szCs w:val="22"/>
              </w:rPr>
              <w:t>0.0055</w:t>
            </w:r>
          </w:p>
        </w:tc>
        <w:tc>
          <w:tcPr>
            <w:tcW w:w="289" w:type="pct"/>
            <w:vAlign w:val="bottom"/>
          </w:tcPr>
          <w:p w14:paraId="60EE0EBF" w14:textId="77777777" w:rsidR="006415C0" w:rsidRPr="0076663A" w:rsidRDefault="006415C0" w:rsidP="00EF063E">
            <w:pPr>
              <w:rPr>
                <w:b/>
                <w:sz w:val="18"/>
                <w:szCs w:val="20"/>
              </w:rPr>
            </w:pPr>
            <w:r w:rsidRPr="0076663A">
              <w:rPr>
                <w:rFonts w:ascii="Calibri" w:eastAsia="Times New Roman" w:hAnsi="Calibri"/>
                <w:color w:val="000000"/>
                <w:sz w:val="18"/>
                <w:szCs w:val="22"/>
              </w:rPr>
              <w:t>1.0e-01</w:t>
            </w:r>
          </w:p>
        </w:tc>
        <w:tc>
          <w:tcPr>
            <w:tcW w:w="254" w:type="pct"/>
            <w:vAlign w:val="bottom"/>
          </w:tcPr>
          <w:p w14:paraId="27B89333" w14:textId="77777777" w:rsidR="006415C0" w:rsidRPr="0076663A" w:rsidRDefault="006415C0" w:rsidP="00EF063E">
            <w:pPr>
              <w:rPr>
                <w:b/>
                <w:sz w:val="18"/>
                <w:szCs w:val="20"/>
              </w:rPr>
            </w:pPr>
            <w:r w:rsidRPr="0076663A">
              <w:rPr>
                <w:rFonts w:ascii="Calibri" w:eastAsia="Times New Roman" w:hAnsi="Calibri"/>
                <w:color w:val="000000"/>
                <w:sz w:val="18"/>
                <w:szCs w:val="22"/>
              </w:rPr>
              <w:t>&lt;0.001</w:t>
            </w:r>
          </w:p>
        </w:tc>
        <w:tc>
          <w:tcPr>
            <w:tcW w:w="395" w:type="pct"/>
            <w:vAlign w:val="bottom"/>
          </w:tcPr>
          <w:p w14:paraId="6EF3CEE3" w14:textId="77777777" w:rsidR="006415C0" w:rsidRPr="0076663A" w:rsidRDefault="006415C0" w:rsidP="00EF063E">
            <w:pPr>
              <w:rPr>
                <w:rFonts w:eastAsia="Times New Roman"/>
                <w:color w:val="000000"/>
                <w:sz w:val="18"/>
                <w:szCs w:val="20"/>
              </w:rPr>
            </w:pPr>
          </w:p>
        </w:tc>
      </w:tr>
      <w:tr w:rsidR="0076663A" w14:paraId="1C282180" w14:textId="77777777" w:rsidTr="0076663A">
        <w:trPr>
          <w:trHeight w:val="12"/>
        </w:trPr>
        <w:tc>
          <w:tcPr>
            <w:tcW w:w="533" w:type="pct"/>
            <w:vAlign w:val="bottom"/>
          </w:tcPr>
          <w:p w14:paraId="4047F2A1" w14:textId="77777777" w:rsidR="006415C0" w:rsidRPr="0076663A" w:rsidRDefault="006415C0" w:rsidP="00EF063E">
            <w:pPr>
              <w:rPr>
                <w:b/>
                <w:sz w:val="18"/>
                <w:szCs w:val="20"/>
              </w:rPr>
            </w:pPr>
            <w:r w:rsidRPr="0076663A">
              <w:rPr>
                <w:rFonts w:ascii="Calibri" w:eastAsia="Times New Roman" w:hAnsi="Calibri"/>
                <w:color w:val="000000"/>
                <w:sz w:val="18"/>
                <w:szCs w:val="22"/>
              </w:rPr>
              <w:t>Overall health rating</w:t>
            </w:r>
          </w:p>
        </w:tc>
        <w:tc>
          <w:tcPr>
            <w:tcW w:w="253" w:type="pct"/>
            <w:vAlign w:val="bottom"/>
          </w:tcPr>
          <w:p w14:paraId="2333E959" w14:textId="77777777" w:rsidR="006415C0" w:rsidRPr="0076663A" w:rsidRDefault="006415C0" w:rsidP="00EF063E">
            <w:pPr>
              <w:rPr>
                <w:b/>
                <w:sz w:val="18"/>
                <w:szCs w:val="20"/>
              </w:rPr>
            </w:pPr>
            <w:r w:rsidRPr="0076663A">
              <w:rPr>
                <w:rFonts w:ascii="Calibri" w:eastAsia="Times New Roman" w:hAnsi="Calibri"/>
                <w:color w:val="000000"/>
                <w:sz w:val="18"/>
                <w:szCs w:val="22"/>
              </w:rPr>
              <w:t>0.052</w:t>
            </w:r>
          </w:p>
        </w:tc>
        <w:tc>
          <w:tcPr>
            <w:tcW w:w="364" w:type="pct"/>
            <w:vAlign w:val="bottom"/>
          </w:tcPr>
          <w:p w14:paraId="198BD386"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8.2e-08</w:t>
            </w:r>
          </w:p>
        </w:tc>
        <w:tc>
          <w:tcPr>
            <w:tcW w:w="286" w:type="pct"/>
            <w:vAlign w:val="bottom"/>
          </w:tcPr>
          <w:p w14:paraId="243E8D81" w14:textId="77777777" w:rsidR="006415C0" w:rsidRPr="0076663A" w:rsidRDefault="006415C0" w:rsidP="00EF063E">
            <w:pPr>
              <w:rPr>
                <w:b/>
                <w:sz w:val="18"/>
                <w:szCs w:val="20"/>
              </w:rPr>
            </w:pPr>
            <w:r w:rsidRPr="0076663A">
              <w:rPr>
                <w:rFonts w:ascii="Calibri" w:eastAsia="Times New Roman" w:hAnsi="Calibri"/>
                <w:color w:val="000000"/>
                <w:sz w:val="18"/>
                <w:szCs w:val="22"/>
              </w:rPr>
              <w:t>0.0027</w:t>
            </w:r>
          </w:p>
        </w:tc>
        <w:tc>
          <w:tcPr>
            <w:tcW w:w="470" w:type="pct"/>
            <w:vAlign w:val="bottom"/>
          </w:tcPr>
          <w:p w14:paraId="0EC74ED4"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0F27E101"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0.062</w:t>
            </w:r>
          </w:p>
        </w:tc>
        <w:tc>
          <w:tcPr>
            <w:tcW w:w="348" w:type="pct"/>
            <w:vAlign w:val="bottom"/>
          </w:tcPr>
          <w:p w14:paraId="07EF8981"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7.8e-06</w:t>
            </w:r>
          </w:p>
        </w:tc>
        <w:tc>
          <w:tcPr>
            <w:tcW w:w="293" w:type="pct"/>
            <w:vAlign w:val="bottom"/>
          </w:tcPr>
          <w:p w14:paraId="0B7ADECD"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0.0039</w:t>
            </w:r>
          </w:p>
        </w:tc>
        <w:tc>
          <w:tcPr>
            <w:tcW w:w="398" w:type="pct"/>
            <w:vAlign w:val="bottom"/>
          </w:tcPr>
          <w:p w14:paraId="03C21626"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47D861B5" w14:textId="77777777" w:rsidR="006415C0" w:rsidRPr="0076663A" w:rsidRDefault="006415C0" w:rsidP="00EF063E">
            <w:pPr>
              <w:rPr>
                <w:b/>
                <w:sz w:val="18"/>
                <w:szCs w:val="20"/>
              </w:rPr>
            </w:pPr>
            <w:r w:rsidRPr="0076663A">
              <w:rPr>
                <w:rFonts w:ascii="Calibri" w:eastAsia="Times New Roman" w:hAnsi="Calibri"/>
                <w:color w:val="000000"/>
                <w:sz w:val="18"/>
                <w:szCs w:val="22"/>
              </w:rPr>
              <w:t>BMI</w:t>
            </w:r>
          </w:p>
        </w:tc>
        <w:tc>
          <w:tcPr>
            <w:tcW w:w="300" w:type="pct"/>
            <w:vAlign w:val="bottom"/>
          </w:tcPr>
          <w:p w14:paraId="5329358B" w14:textId="77777777" w:rsidR="006415C0" w:rsidRPr="0076663A" w:rsidRDefault="006415C0" w:rsidP="00EF063E">
            <w:pPr>
              <w:rPr>
                <w:b/>
                <w:sz w:val="18"/>
                <w:szCs w:val="20"/>
              </w:rPr>
            </w:pPr>
            <w:r w:rsidRPr="0076663A">
              <w:rPr>
                <w:rFonts w:ascii="Calibri" w:eastAsia="Times New Roman" w:hAnsi="Calibri"/>
                <w:color w:val="000000"/>
                <w:sz w:val="18"/>
                <w:szCs w:val="22"/>
              </w:rPr>
              <w:t>-0.002</w:t>
            </w:r>
          </w:p>
        </w:tc>
        <w:tc>
          <w:tcPr>
            <w:tcW w:w="289" w:type="pct"/>
            <w:vAlign w:val="bottom"/>
          </w:tcPr>
          <w:p w14:paraId="6EF7F8B3" w14:textId="77777777" w:rsidR="006415C0" w:rsidRPr="0076663A" w:rsidRDefault="006415C0" w:rsidP="00EF063E">
            <w:pPr>
              <w:rPr>
                <w:b/>
                <w:sz w:val="18"/>
                <w:szCs w:val="20"/>
              </w:rPr>
            </w:pPr>
            <w:r w:rsidRPr="0076663A">
              <w:rPr>
                <w:rFonts w:ascii="Calibri" w:eastAsia="Times New Roman" w:hAnsi="Calibri"/>
                <w:color w:val="000000"/>
                <w:sz w:val="18"/>
                <w:szCs w:val="22"/>
              </w:rPr>
              <w:t>5.5e-01</w:t>
            </w:r>
          </w:p>
        </w:tc>
        <w:tc>
          <w:tcPr>
            <w:tcW w:w="254" w:type="pct"/>
            <w:vAlign w:val="bottom"/>
          </w:tcPr>
          <w:p w14:paraId="3A0CD7C0" w14:textId="77777777" w:rsidR="006415C0" w:rsidRPr="0076663A" w:rsidRDefault="006415C0" w:rsidP="00EF063E">
            <w:pPr>
              <w:rPr>
                <w:b/>
                <w:sz w:val="18"/>
                <w:szCs w:val="20"/>
              </w:rPr>
            </w:pPr>
            <w:r w:rsidRPr="0076663A">
              <w:rPr>
                <w:rFonts w:ascii="Calibri" w:eastAsia="Times New Roman" w:hAnsi="Calibri"/>
                <w:color w:val="000000"/>
                <w:sz w:val="18"/>
                <w:szCs w:val="22"/>
              </w:rPr>
              <w:t>&lt;0.001</w:t>
            </w:r>
          </w:p>
        </w:tc>
        <w:tc>
          <w:tcPr>
            <w:tcW w:w="395" w:type="pct"/>
            <w:vAlign w:val="bottom"/>
          </w:tcPr>
          <w:p w14:paraId="19BDA9CF" w14:textId="77777777" w:rsidR="006415C0" w:rsidRPr="0076663A" w:rsidRDefault="006415C0" w:rsidP="00EF063E">
            <w:pPr>
              <w:rPr>
                <w:rFonts w:eastAsia="Times New Roman"/>
                <w:color w:val="000000"/>
                <w:sz w:val="18"/>
                <w:szCs w:val="20"/>
              </w:rPr>
            </w:pPr>
          </w:p>
        </w:tc>
      </w:tr>
      <w:tr w:rsidR="0076663A" w14:paraId="138CDE71" w14:textId="77777777" w:rsidTr="0076663A">
        <w:trPr>
          <w:trHeight w:val="12"/>
        </w:trPr>
        <w:tc>
          <w:tcPr>
            <w:tcW w:w="533" w:type="pct"/>
            <w:vAlign w:val="bottom"/>
          </w:tcPr>
          <w:p w14:paraId="4A99E0EC" w14:textId="77777777" w:rsidR="006415C0" w:rsidRPr="0076663A" w:rsidRDefault="006415C0" w:rsidP="00EF063E">
            <w:pPr>
              <w:rPr>
                <w:b/>
                <w:sz w:val="18"/>
                <w:szCs w:val="20"/>
              </w:rPr>
            </w:pPr>
            <w:r w:rsidRPr="0076663A">
              <w:rPr>
                <w:rFonts w:ascii="Calibri" w:eastAsia="Times New Roman" w:hAnsi="Calibri"/>
                <w:color w:val="000000"/>
                <w:sz w:val="18"/>
                <w:szCs w:val="22"/>
              </w:rPr>
              <w:t>Time spent watching television</w:t>
            </w:r>
          </w:p>
        </w:tc>
        <w:tc>
          <w:tcPr>
            <w:tcW w:w="253" w:type="pct"/>
            <w:vAlign w:val="bottom"/>
          </w:tcPr>
          <w:p w14:paraId="0C56AB22" w14:textId="77777777" w:rsidR="006415C0" w:rsidRPr="0076663A" w:rsidRDefault="006415C0" w:rsidP="00EF063E">
            <w:pPr>
              <w:rPr>
                <w:b/>
                <w:sz w:val="18"/>
                <w:szCs w:val="20"/>
              </w:rPr>
            </w:pPr>
            <w:r w:rsidRPr="0076663A">
              <w:rPr>
                <w:rFonts w:ascii="Calibri" w:eastAsia="Times New Roman" w:hAnsi="Calibri"/>
                <w:color w:val="000000"/>
                <w:sz w:val="18"/>
                <w:szCs w:val="22"/>
              </w:rPr>
              <w:t>0.083</w:t>
            </w:r>
          </w:p>
        </w:tc>
        <w:tc>
          <w:tcPr>
            <w:tcW w:w="364" w:type="pct"/>
            <w:vAlign w:val="bottom"/>
          </w:tcPr>
          <w:p w14:paraId="73EFF251"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3.0e-17</w:t>
            </w:r>
          </w:p>
        </w:tc>
        <w:tc>
          <w:tcPr>
            <w:tcW w:w="286" w:type="pct"/>
            <w:vAlign w:val="bottom"/>
          </w:tcPr>
          <w:p w14:paraId="57300BC1" w14:textId="77777777" w:rsidR="006415C0" w:rsidRPr="0076663A" w:rsidRDefault="006415C0" w:rsidP="00EF063E">
            <w:pPr>
              <w:rPr>
                <w:b/>
                <w:sz w:val="18"/>
                <w:szCs w:val="20"/>
              </w:rPr>
            </w:pPr>
            <w:r w:rsidRPr="0076663A">
              <w:rPr>
                <w:rFonts w:ascii="Calibri" w:eastAsia="Times New Roman" w:hAnsi="Calibri"/>
                <w:color w:val="000000"/>
                <w:sz w:val="18"/>
                <w:szCs w:val="22"/>
              </w:rPr>
              <w:t>0.0068</w:t>
            </w:r>
          </w:p>
        </w:tc>
        <w:tc>
          <w:tcPr>
            <w:tcW w:w="470" w:type="pct"/>
            <w:vAlign w:val="bottom"/>
          </w:tcPr>
          <w:p w14:paraId="693FCE8A"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4FE385C2"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0.12</w:t>
            </w:r>
          </w:p>
        </w:tc>
        <w:tc>
          <w:tcPr>
            <w:tcW w:w="348" w:type="pct"/>
            <w:vAlign w:val="bottom"/>
          </w:tcPr>
          <w:p w14:paraId="668F4674"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1.8e-17</w:t>
            </w:r>
          </w:p>
        </w:tc>
        <w:tc>
          <w:tcPr>
            <w:tcW w:w="293" w:type="pct"/>
            <w:vAlign w:val="bottom"/>
          </w:tcPr>
          <w:p w14:paraId="218ECE52"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0.014</w:t>
            </w:r>
          </w:p>
        </w:tc>
        <w:tc>
          <w:tcPr>
            <w:tcW w:w="398" w:type="pct"/>
            <w:vAlign w:val="bottom"/>
          </w:tcPr>
          <w:p w14:paraId="7E8DF521"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2701EEEC" w14:textId="77777777" w:rsidR="006415C0" w:rsidRPr="0076663A" w:rsidRDefault="006415C0" w:rsidP="00EF063E">
            <w:pPr>
              <w:rPr>
                <w:b/>
                <w:sz w:val="18"/>
                <w:szCs w:val="20"/>
              </w:rPr>
            </w:pPr>
            <w:r w:rsidRPr="0076663A">
              <w:rPr>
                <w:rFonts w:ascii="Calibri" w:eastAsia="Times New Roman" w:hAnsi="Calibri"/>
                <w:color w:val="000000"/>
                <w:sz w:val="18"/>
                <w:szCs w:val="22"/>
              </w:rPr>
              <w:t>BMI</w:t>
            </w:r>
          </w:p>
        </w:tc>
        <w:tc>
          <w:tcPr>
            <w:tcW w:w="300" w:type="pct"/>
            <w:vAlign w:val="bottom"/>
          </w:tcPr>
          <w:p w14:paraId="103797FF" w14:textId="77777777" w:rsidR="006415C0" w:rsidRPr="0076663A" w:rsidRDefault="006415C0" w:rsidP="00EF063E">
            <w:pPr>
              <w:rPr>
                <w:b/>
                <w:sz w:val="18"/>
                <w:szCs w:val="20"/>
              </w:rPr>
            </w:pPr>
            <w:r w:rsidRPr="0076663A">
              <w:rPr>
                <w:rFonts w:ascii="Calibri" w:eastAsia="Times New Roman" w:hAnsi="Calibri"/>
                <w:color w:val="000000"/>
                <w:sz w:val="18"/>
                <w:szCs w:val="22"/>
              </w:rPr>
              <w:t>-0.0025</w:t>
            </w:r>
          </w:p>
        </w:tc>
        <w:tc>
          <w:tcPr>
            <w:tcW w:w="289" w:type="pct"/>
            <w:vAlign w:val="bottom"/>
          </w:tcPr>
          <w:p w14:paraId="3FCED752" w14:textId="77777777" w:rsidR="006415C0" w:rsidRPr="0076663A" w:rsidRDefault="006415C0" w:rsidP="00EF063E">
            <w:pPr>
              <w:rPr>
                <w:b/>
                <w:sz w:val="18"/>
                <w:szCs w:val="20"/>
              </w:rPr>
            </w:pPr>
            <w:r w:rsidRPr="0076663A">
              <w:rPr>
                <w:rFonts w:ascii="Calibri" w:eastAsia="Times New Roman" w:hAnsi="Calibri"/>
                <w:color w:val="000000"/>
                <w:sz w:val="18"/>
                <w:szCs w:val="22"/>
              </w:rPr>
              <w:t>4.5e-01</w:t>
            </w:r>
          </w:p>
        </w:tc>
        <w:tc>
          <w:tcPr>
            <w:tcW w:w="254" w:type="pct"/>
            <w:vAlign w:val="bottom"/>
          </w:tcPr>
          <w:p w14:paraId="7D273BC7" w14:textId="77777777" w:rsidR="006415C0" w:rsidRPr="0076663A" w:rsidRDefault="006415C0" w:rsidP="00EF063E">
            <w:pPr>
              <w:rPr>
                <w:b/>
                <w:sz w:val="18"/>
                <w:szCs w:val="20"/>
              </w:rPr>
            </w:pPr>
            <w:r w:rsidRPr="0076663A">
              <w:rPr>
                <w:rFonts w:ascii="Calibri" w:eastAsia="Times New Roman" w:hAnsi="Calibri"/>
                <w:color w:val="000000"/>
                <w:sz w:val="18"/>
                <w:szCs w:val="22"/>
              </w:rPr>
              <w:t>&lt;0.001</w:t>
            </w:r>
          </w:p>
        </w:tc>
        <w:tc>
          <w:tcPr>
            <w:tcW w:w="395" w:type="pct"/>
            <w:vAlign w:val="bottom"/>
          </w:tcPr>
          <w:p w14:paraId="652D3D13" w14:textId="77777777" w:rsidR="006415C0" w:rsidRPr="0076663A" w:rsidRDefault="006415C0" w:rsidP="00EF063E">
            <w:pPr>
              <w:rPr>
                <w:rFonts w:eastAsia="Times New Roman"/>
                <w:color w:val="000000"/>
                <w:sz w:val="18"/>
                <w:szCs w:val="20"/>
              </w:rPr>
            </w:pPr>
          </w:p>
        </w:tc>
      </w:tr>
      <w:tr w:rsidR="0076663A" w14:paraId="68B8F2F4" w14:textId="77777777" w:rsidTr="0076663A">
        <w:trPr>
          <w:trHeight w:val="12"/>
        </w:trPr>
        <w:tc>
          <w:tcPr>
            <w:tcW w:w="533" w:type="pct"/>
            <w:vAlign w:val="bottom"/>
          </w:tcPr>
          <w:p w14:paraId="1E3E550B" w14:textId="77777777" w:rsidR="006415C0" w:rsidRPr="0076663A" w:rsidRDefault="006415C0" w:rsidP="00EF063E">
            <w:pPr>
              <w:rPr>
                <w:b/>
                <w:sz w:val="18"/>
                <w:szCs w:val="20"/>
              </w:rPr>
            </w:pPr>
            <w:r w:rsidRPr="0076663A">
              <w:rPr>
                <w:rFonts w:ascii="Calibri" w:eastAsia="Times New Roman" w:hAnsi="Calibri"/>
                <w:color w:val="000000"/>
                <w:sz w:val="18"/>
                <w:szCs w:val="22"/>
              </w:rPr>
              <w:t>Basal metabolic rate</w:t>
            </w:r>
          </w:p>
        </w:tc>
        <w:tc>
          <w:tcPr>
            <w:tcW w:w="253" w:type="pct"/>
            <w:vAlign w:val="bottom"/>
          </w:tcPr>
          <w:p w14:paraId="58513F1E" w14:textId="77777777" w:rsidR="006415C0" w:rsidRPr="0076663A" w:rsidRDefault="006415C0" w:rsidP="00EF063E">
            <w:pPr>
              <w:rPr>
                <w:b/>
                <w:sz w:val="18"/>
                <w:szCs w:val="20"/>
              </w:rPr>
            </w:pPr>
            <w:r w:rsidRPr="0076663A">
              <w:rPr>
                <w:rFonts w:ascii="Calibri" w:eastAsia="Times New Roman" w:hAnsi="Calibri"/>
                <w:color w:val="000000"/>
                <w:sz w:val="18"/>
                <w:szCs w:val="22"/>
              </w:rPr>
              <w:t>0.029</w:t>
            </w:r>
          </w:p>
        </w:tc>
        <w:tc>
          <w:tcPr>
            <w:tcW w:w="364" w:type="pct"/>
            <w:vAlign w:val="bottom"/>
          </w:tcPr>
          <w:p w14:paraId="3FEF3D9C"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1.0e-24</w:t>
            </w:r>
          </w:p>
        </w:tc>
        <w:tc>
          <w:tcPr>
            <w:tcW w:w="286" w:type="pct"/>
            <w:vAlign w:val="bottom"/>
          </w:tcPr>
          <w:p w14:paraId="581B7019" w14:textId="77777777" w:rsidR="006415C0" w:rsidRPr="0076663A" w:rsidRDefault="006415C0" w:rsidP="00EF063E">
            <w:pPr>
              <w:rPr>
                <w:b/>
                <w:sz w:val="18"/>
                <w:szCs w:val="20"/>
              </w:rPr>
            </w:pPr>
            <w:r w:rsidRPr="0076663A">
              <w:rPr>
                <w:rFonts w:ascii="Calibri" w:eastAsia="Times New Roman" w:hAnsi="Calibri"/>
                <w:color w:val="000000"/>
                <w:sz w:val="18"/>
                <w:szCs w:val="22"/>
              </w:rPr>
              <w:t>0.00082</w:t>
            </w:r>
          </w:p>
        </w:tc>
        <w:tc>
          <w:tcPr>
            <w:tcW w:w="470" w:type="pct"/>
            <w:vAlign w:val="bottom"/>
          </w:tcPr>
          <w:p w14:paraId="2FA85489"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67BFE35C"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0.031</w:t>
            </w:r>
          </w:p>
        </w:tc>
        <w:tc>
          <w:tcPr>
            <w:tcW w:w="348" w:type="pct"/>
            <w:vAlign w:val="bottom"/>
          </w:tcPr>
          <w:p w14:paraId="47822739"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3.7e-14</w:t>
            </w:r>
          </w:p>
        </w:tc>
        <w:tc>
          <w:tcPr>
            <w:tcW w:w="293" w:type="pct"/>
            <w:vAlign w:val="bottom"/>
          </w:tcPr>
          <w:p w14:paraId="672797A3"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&lt;0.001</w:t>
            </w:r>
          </w:p>
        </w:tc>
        <w:tc>
          <w:tcPr>
            <w:tcW w:w="398" w:type="pct"/>
            <w:vAlign w:val="bottom"/>
          </w:tcPr>
          <w:p w14:paraId="74F13190"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640749FC" w14:textId="77777777" w:rsidR="006415C0" w:rsidRPr="0076663A" w:rsidRDefault="006415C0" w:rsidP="00EF063E">
            <w:pPr>
              <w:rPr>
                <w:b/>
                <w:sz w:val="18"/>
                <w:szCs w:val="20"/>
              </w:rPr>
            </w:pPr>
            <w:r w:rsidRPr="0076663A">
              <w:rPr>
                <w:rFonts w:ascii="Calibri" w:eastAsia="Times New Roman" w:hAnsi="Calibri"/>
                <w:color w:val="000000"/>
                <w:sz w:val="18"/>
                <w:szCs w:val="22"/>
              </w:rPr>
              <w:t>BMI</w:t>
            </w:r>
          </w:p>
        </w:tc>
        <w:tc>
          <w:tcPr>
            <w:tcW w:w="300" w:type="pct"/>
            <w:vAlign w:val="bottom"/>
          </w:tcPr>
          <w:p w14:paraId="06AE3F50" w14:textId="77777777" w:rsidR="006415C0" w:rsidRPr="0076663A" w:rsidRDefault="006415C0" w:rsidP="00EF063E">
            <w:pPr>
              <w:rPr>
                <w:b/>
                <w:sz w:val="18"/>
                <w:szCs w:val="20"/>
              </w:rPr>
            </w:pPr>
            <w:r w:rsidRPr="0076663A">
              <w:rPr>
                <w:rFonts w:ascii="Calibri" w:eastAsia="Times New Roman" w:hAnsi="Calibri"/>
                <w:color w:val="000000"/>
                <w:sz w:val="18"/>
                <w:szCs w:val="22"/>
              </w:rPr>
              <w:t>0.0046</w:t>
            </w:r>
          </w:p>
        </w:tc>
        <w:tc>
          <w:tcPr>
            <w:tcW w:w="289" w:type="pct"/>
            <w:vAlign w:val="bottom"/>
          </w:tcPr>
          <w:p w14:paraId="65BF8FB7" w14:textId="77777777" w:rsidR="006415C0" w:rsidRPr="0076663A" w:rsidRDefault="006415C0" w:rsidP="00EF063E">
            <w:pPr>
              <w:rPr>
                <w:b/>
                <w:sz w:val="18"/>
                <w:szCs w:val="20"/>
              </w:rPr>
            </w:pPr>
            <w:r w:rsidRPr="0076663A">
              <w:rPr>
                <w:rFonts w:ascii="Calibri" w:eastAsia="Times New Roman" w:hAnsi="Calibri"/>
                <w:color w:val="000000"/>
                <w:sz w:val="18"/>
                <w:szCs w:val="22"/>
              </w:rPr>
              <w:t>1.7e-01</w:t>
            </w:r>
          </w:p>
        </w:tc>
        <w:tc>
          <w:tcPr>
            <w:tcW w:w="254" w:type="pct"/>
            <w:vAlign w:val="bottom"/>
          </w:tcPr>
          <w:p w14:paraId="00F94D68" w14:textId="77777777" w:rsidR="006415C0" w:rsidRPr="0076663A" w:rsidRDefault="006415C0" w:rsidP="00EF063E">
            <w:pPr>
              <w:rPr>
                <w:b/>
                <w:sz w:val="18"/>
                <w:szCs w:val="20"/>
              </w:rPr>
            </w:pPr>
            <w:r w:rsidRPr="0076663A">
              <w:rPr>
                <w:rFonts w:ascii="Calibri" w:eastAsia="Times New Roman" w:hAnsi="Calibri"/>
                <w:color w:val="000000"/>
                <w:sz w:val="18"/>
                <w:szCs w:val="22"/>
              </w:rPr>
              <w:t>&lt;0.001</w:t>
            </w:r>
          </w:p>
        </w:tc>
        <w:tc>
          <w:tcPr>
            <w:tcW w:w="395" w:type="pct"/>
            <w:vAlign w:val="bottom"/>
          </w:tcPr>
          <w:p w14:paraId="771B2DCC" w14:textId="77777777" w:rsidR="006415C0" w:rsidRPr="0076663A" w:rsidRDefault="006415C0" w:rsidP="00EF063E">
            <w:pPr>
              <w:rPr>
                <w:rFonts w:eastAsia="Times New Roman"/>
                <w:color w:val="000000"/>
                <w:sz w:val="18"/>
                <w:szCs w:val="20"/>
              </w:rPr>
            </w:pPr>
          </w:p>
        </w:tc>
      </w:tr>
      <w:tr w:rsidR="0076663A" w14:paraId="48E49BA3" w14:textId="77777777" w:rsidTr="0076663A">
        <w:trPr>
          <w:trHeight w:val="12"/>
        </w:trPr>
        <w:tc>
          <w:tcPr>
            <w:tcW w:w="533" w:type="pct"/>
            <w:vAlign w:val="bottom"/>
          </w:tcPr>
          <w:p w14:paraId="1A4D6C29" w14:textId="77777777" w:rsidR="006415C0" w:rsidRPr="0076663A" w:rsidRDefault="006415C0" w:rsidP="00EF063E">
            <w:pPr>
              <w:rPr>
                <w:b/>
                <w:sz w:val="18"/>
                <w:szCs w:val="20"/>
              </w:rPr>
            </w:pPr>
            <w:r w:rsidRPr="0076663A">
              <w:rPr>
                <w:rFonts w:ascii="Calibri" w:eastAsia="Times New Roman" w:hAnsi="Calibri"/>
                <w:color w:val="000000"/>
                <w:sz w:val="18"/>
                <w:szCs w:val="22"/>
              </w:rPr>
              <w:t>Hip circumference</w:t>
            </w:r>
          </w:p>
        </w:tc>
        <w:tc>
          <w:tcPr>
            <w:tcW w:w="253" w:type="pct"/>
            <w:vAlign w:val="bottom"/>
          </w:tcPr>
          <w:p w14:paraId="273B1B7E" w14:textId="77777777" w:rsidR="006415C0" w:rsidRPr="0076663A" w:rsidRDefault="006415C0" w:rsidP="00EF063E">
            <w:pPr>
              <w:rPr>
                <w:b/>
                <w:sz w:val="18"/>
                <w:szCs w:val="20"/>
              </w:rPr>
            </w:pPr>
            <w:r w:rsidRPr="0076663A">
              <w:rPr>
                <w:rFonts w:ascii="Calibri" w:eastAsia="Times New Roman" w:hAnsi="Calibri"/>
                <w:color w:val="000000"/>
                <w:sz w:val="18"/>
                <w:szCs w:val="22"/>
              </w:rPr>
              <w:t>0.38</w:t>
            </w:r>
          </w:p>
        </w:tc>
        <w:tc>
          <w:tcPr>
            <w:tcW w:w="364" w:type="pct"/>
            <w:vAlign w:val="bottom"/>
          </w:tcPr>
          <w:p w14:paraId="219A65E6"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0.0e+00</w:t>
            </w:r>
          </w:p>
        </w:tc>
        <w:tc>
          <w:tcPr>
            <w:tcW w:w="286" w:type="pct"/>
            <w:vAlign w:val="bottom"/>
          </w:tcPr>
          <w:p w14:paraId="3B43FA14" w14:textId="77777777" w:rsidR="006415C0" w:rsidRPr="0076663A" w:rsidRDefault="006415C0" w:rsidP="00EF063E">
            <w:pPr>
              <w:rPr>
                <w:b/>
                <w:sz w:val="18"/>
                <w:szCs w:val="20"/>
              </w:rPr>
            </w:pPr>
            <w:r w:rsidRPr="0076663A">
              <w:rPr>
                <w:rFonts w:ascii="Calibri" w:eastAsia="Times New Roman" w:hAnsi="Calibri"/>
                <w:color w:val="000000"/>
                <w:sz w:val="18"/>
                <w:szCs w:val="22"/>
              </w:rPr>
              <w:t>0.15</w:t>
            </w:r>
          </w:p>
        </w:tc>
        <w:tc>
          <w:tcPr>
            <w:tcW w:w="470" w:type="pct"/>
            <w:vAlign w:val="bottom"/>
          </w:tcPr>
          <w:p w14:paraId="39DD9CB8" w14:textId="77777777" w:rsidR="006415C0" w:rsidRPr="0076663A" w:rsidRDefault="006415C0" w:rsidP="00EF063E">
            <w:pPr>
              <w:rPr>
                <w:rFonts w:ascii="Calibri" w:eastAsia="Times New Roman" w:hAnsi="Calibri"/>
                <w:b/>
                <w:color w:val="000000"/>
                <w:sz w:val="18"/>
                <w:szCs w:val="20"/>
              </w:rPr>
            </w:pPr>
          </w:p>
        </w:tc>
        <w:tc>
          <w:tcPr>
            <w:tcW w:w="253" w:type="pct"/>
            <w:vAlign w:val="bottom"/>
          </w:tcPr>
          <w:p w14:paraId="05D21551"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0.36</w:t>
            </w:r>
          </w:p>
        </w:tc>
        <w:tc>
          <w:tcPr>
            <w:tcW w:w="348" w:type="pct"/>
            <w:vAlign w:val="bottom"/>
          </w:tcPr>
          <w:p w14:paraId="67886910"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7.3e-143</w:t>
            </w:r>
          </w:p>
        </w:tc>
        <w:tc>
          <w:tcPr>
            <w:tcW w:w="293" w:type="pct"/>
            <w:vAlign w:val="bottom"/>
          </w:tcPr>
          <w:p w14:paraId="77338431"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0.13</w:t>
            </w:r>
          </w:p>
        </w:tc>
        <w:tc>
          <w:tcPr>
            <w:tcW w:w="398" w:type="pct"/>
            <w:vAlign w:val="bottom"/>
          </w:tcPr>
          <w:p w14:paraId="0E6355E6" w14:textId="77777777" w:rsidR="006415C0" w:rsidRPr="0076663A" w:rsidRDefault="006415C0" w:rsidP="00EF063E">
            <w:pPr>
              <w:rPr>
                <w:rFonts w:ascii="Calibri" w:eastAsia="Times New Roman" w:hAnsi="Calibri"/>
                <w:b/>
                <w:color w:val="000000"/>
                <w:sz w:val="18"/>
                <w:szCs w:val="20"/>
              </w:rPr>
            </w:pPr>
          </w:p>
        </w:tc>
        <w:tc>
          <w:tcPr>
            <w:tcW w:w="564" w:type="pct"/>
            <w:vAlign w:val="bottom"/>
          </w:tcPr>
          <w:p w14:paraId="13E3030B" w14:textId="77777777" w:rsidR="006415C0" w:rsidRPr="0076663A" w:rsidRDefault="006415C0" w:rsidP="00EF063E">
            <w:pPr>
              <w:rPr>
                <w:b/>
                <w:sz w:val="18"/>
                <w:szCs w:val="20"/>
              </w:rPr>
            </w:pPr>
            <w:r w:rsidRPr="0076663A">
              <w:rPr>
                <w:rFonts w:ascii="Calibri" w:eastAsia="Times New Roman" w:hAnsi="Calibri"/>
                <w:color w:val="000000"/>
                <w:sz w:val="18"/>
                <w:szCs w:val="22"/>
              </w:rPr>
              <w:t>BMI</w:t>
            </w:r>
          </w:p>
        </w:tc>
        <w:tc>
          <w:tcPr>
            <w:tcW w:w="300" w:type="pct"/>
            <w:vAlign w:val="bottom"/>
          </w:tcPr>
          <w:p w14:paraId="06F8701A" w14:textId="77777777" w:rsidR="006415C0" w:rsidRPr="0076663A" w:rsidRDefault="006415C0" w:rsidP="00EF063E">
            <w:pPr>
              <w:rPr>
                <w:b/>
                <w:sz w:val="18"/>
                <w:szCs w:val="20"/>
              </w:rPr>
            </w:pPr>
            <w:r w:rsidRPr="0076663A">
              <w:rPr>
                <w:rFonts w:ascii="Calibri" w:eastAsia="Times New Roman" w:hAnsi="Calibri"/>
                <w:color w:val="000000"/>
                <w:sz w:val="18"/>
                <w:szCs w:val="22"/>
              </w:rPr>
              <w:t>0.21</w:t>
            </w:r>
          </w:p>
        </w:tc>
        <w:tc>
          <w:tcPr>
            <w:tcW w:w="289" w:type="pct"/>
            <w:vAlign w:val="bottom"/>
          </w:tcPr>
          <w:p w14:paraId="03F14448" w14:textId="77777777" w:rsidR="006415C0" w:rsidRPr="0076663A" w:rsidRDefault="006415C0" w:rsidP="00EF063E">
            <w:pPr>
              <w:rPr>
                <w:b/>
                <w:sz w:val="18"/>
                <w:szCs w:val="20"/>
              </w:rPr>
            </w:pPr>
            <w:r w:rsidRPr="0076663A">
              <w:rPr>
                <w:rFonts w:ascii="Calibri" w:eastAsia="Times New Roman" w:hAnsi="Calibri"/>
                <w:color w:val="000000"/>
                <w:sz w:val="18"/>
                <w:szCs w:val="22"/>
              </w:rPr>
              <w:t>5.2e-13</w:t>
            </w:r>
          </w:p>
        </w:tc>
        <w:tc>
          <w:tcPr>
            <w:tcW w:w="254" w:type="pct"/>
            <w:vAlign w:val="bottom"/>
          </w:tcPr>
          <w:p w14:paraId="59D51F6C" w14:textId="77777777" w:rsidR="006415C0" w:rsidRPr="0076663A" w:rsidRDefault="006415C0" w:rsidP="00EF063E">
            <w:pPr>
              <w:rPr>
                <w:b/>
                <w:sz w:val="18"/>
                <w:szCs w:val="20"/>
              </w:rPr>
            </w:pPr>
            <w:r w:rsidRPr="0076663A">
              <w:rPr>
                <w:rFonts w:ascii="Calibri" w:eastAsia="Times New Roman" w:hAnsi="Calibri"/>
                <w:color w:val="000000"/>
                <w:sz w:val="18"/>
                <w:szCs w:val="22"/>
              </w:rPr>
              <w:t>0.045</w:t>
            </w:r>
          </w:p>
        </w:tc>
        <w:tc>
          <w:tcPr>
            <w:tcW w:w="395" w:type="pct"/>
            <w:vAlign w:val="bottom"/>
          </w:tcPr>
          <w:p w14:paraId="602364F3" w14:textId="77777777" w:rsidR="006415C0" w:rsidRPr="0076663A" w:rsidRDefault="006415C0" w:rsidP="00EF063E">
            <w:pPr>
              <w:rPr>
                <w:rFonts w:eastAsia="Times New Roman"/>
                <w:b/>
                <w:color w:val="000000"/>
                <w:sz w:val="18"/>
                <w:szCs w:val="20"/>
              </w:rPr>
            </w:pPr>
          </w:p>
        </w:tc>
      </w:tr>
      <w:tr w:rsidR="0076663A" w14:paraId="7E823A91" w14:textId="77777777" w:rsidTr="0076663A">
        <w:trPr>
          <w:trHeight w:val="12"/>
        </w:trPr>
        <w:tc>
          <w:tcPr>
            <w:tcW w:w="533" w:type="pct"/>
            <w:vAlign w:val="bottom"/>
          </w:tcPr>
          <w:p w14:paraId="0533A27F" w14:textId="77777777" w:rsidR="006415C0" w:rsidRPr="0076663A" w:rsidRDefault="006415C0" w:rsidP="00EF063E">
            <w:pPr>
              <w:rPr>
                <w:b/>
                <w:sz w:val="18"/>
                <w:szCs w:val="20"/>
              </w:rPr>
            </w:pPr>
            <w:r w:rsidRPr="0076663A">
              <w:rPr>
                <w:rFonts w:ascii="Calibri" w:eastAsia="Times New Roman" w:hAnsi="Calibri"/>
                <w:color w:val="000000"/>
                <w:sz w:val="18"/>
                <w:szCs w:val="22"/>
              </w:rPr>
              <w:t>Time spent outdoors summer</w:t>
            </w:r>
          </w:p>
        </w:tc>
        <w:tc>
          <w:tcPr>
            <w:tcW w:w="253" w:type="pct"/>
            <w:vAlign w:val="bottom"/>
          </w:tcPr>
          <w:p w14:paraId="28ED934B" w14:textId="77777777" w:rsidR="006415C0" w:rsidRPr="0076663A" w:rsidRDefault="006415C0" w:rsidP="00EF063E">
            <w:pPr>
              <w:rPr>
                <w:b/>
                <w:sz w:val="18"/>
                <w:szCs w:val="20"/>
              </w:rPr>
            </w:pPr>
            <w:r w:rsidRPr="0076663A">
              <w:rPr>
                <w:rFonts w:ascii="Calibri" w:eastAsia="Times New Roman" w:hAnsi="Calibri"/>
                <w:color w:val="000000"/>
                <w:sz w:val="18"/>
                <w:szCs w:val="22"/>
              </w:rPr>
              <w:t>0.047</w:t>
            </w:r>
          </w:p>
        </w:tc>
        <w:tc>
          <w:tcPr>
            <w:tcW w:w="364" w:type="pct"/>
            <w:vAlign w:val="bottom"/>
          </w:tcPr>
          <w:p w14:paraId="3D385DB7"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2.1e-06</w:t>
            </w:r>
          </w:p>
        </w:tc>
        <w:tc>
          <w:tcPr>
            <w:tcW w:w="286" w:type="pct"/>
            <w:vAlign w:val="bottom"/>
          </w:tcPr>
          <w:p w14:paraId="36701B89" w14:textId="77777777" w:rsidR="006415C0" w:rsidRPr="0076663A" w:rsidRDefault="006415C0" w:rsidP="00EF063E">
            <w:pPr>
              <w:rPr>
                <w:b/>
                <w:sz w:val="18"/>
                <w:szCs w:val="20"/>
              </w:rPr>
            </w:pPr>
            <w:r w:rsidRPr="0076663A">
              <w:rPr>
                <w:rFonts w:ascii="Calibri" w:eastAsia="Times New Roman" w:hAnsi="Calibri"/>
                <w:color w:val="000000"/>
                <w:sz w:val="18"/>
                <w:szCs w:val="22"/>
              </w:rPr>
              <w:t>0.0022</w:t>
            </w:r>
          </w:p>
        </w:tc>
        <w:tc>
          <w:tcPr>
            <w:tcW w:w="470" w:type="pct"/>
            <w:vAlign w:val="bottom"/>
          </w:tcPr>
          <w:p w14:paraId="05DD1962"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0E238A70"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0.033</w:t>
            </w:r>
          </w:p>
        </w:tc>
        <w:tc>
          <w:tcPr>
            <w:tcW w:w="348" w:type="pct"/>
            <w:vAlign w:val="bottom"/>
          </w:tcPr>
          <w:p w14:paraId="0482A942"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1.3e-02</w:t>
            </w:r>
          </w:p>
        </w:tc>
        <w:tc>
          <w:tcPr>
            <w:tcW w:w="293" w:type="pct"/>
            <w:vAlign w:val="bottom"/>
          </w:tcPr>
          <w:p w14:paraId="23A3EFCB"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0.0011</w:t>
            </w:r>
          </w:p>
        </w:tc>
        <w:tc>
          <w:tcPr>
            <w:tcW w:w="398" w:type="pct"/>
            <w:vAlign w:val="bottom"/>
          </w:tcPr>
          <w:p w14:paraId="6332F5AB"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3507806E" w14:textId="77777777" w:rsidR="006415C0" w:rsidRPr="0076663A" w:rsidRDefault="006415C0" w:rsidP="00EF063E">
            <w:pPr>
              <w:rPr>
                <w:b/>
                <w:sz w:val="18"/>
                <w:szCs w:val="20"/>
              </w:rPr>
            </w:pPr>
            <w:r w:rsidRPr="0076663A">
              <w:rPr>
                <w:rFonts w:ascii="Calibri" w:eastAsia="Times New Roman" w:hAnsi="Calibri"/>
                <w:color w:val="000000"/>
                <w:sz w:val="18"/>
                <w:szCs w:val="22"/>
              </w:rPr>
              <w:t>BMI</w:t>
            </w:r>
          </w:p>
        </w:tc>
        <w:tc>
          <w:tcPr>
            <w:tcW w:w="300" w:type="pct"/>
            <w:vAlign w:val="bottom"/>
          </w:tcPr>
          <w:p w14:paraId="7BD6D798" w14:textId="77777777" w:rsidR="006415C0" w:rsidRPr="0076663A" w:rsidRDefault="006415C0" w:rsidP="00EF063E">
            <w:pPr>
              <w:rPr>
                <w:b/>
                <w:sz w:val="18"/>
                <w:szCs w:val="20"/>
              </w:rPr>
            </w:pPr>
            <w:r w:rsidRPr="0076663A">
              <w:rPr>
                <w:rFonts w:ascii="Calibri" w:eastAsia="Times New Roman" w:hAnsi="Calibri"/>
                <w:color w:val="000000"/>
                <w:sz w:val="18"/>
                <w:szCs w:val="22"/>
              </w:rPr>
              <w:t>-0.006</w:t>
            </w:r>
          </w:p>
        </w:tc>
        <w:tc>
          <w:tcPr>
            <w:tcW w:w="289" w:type="pct"/>
            <w:vAlign w:val="bottom"/>
          </w:tcPr>
          <w:p w14:paraId="7C19E80A" w14:textId="77777777" w:rsidR="006415C0" w:rsidRPr="0076663A" w:rsidRDefault="006415C0" w:rsidP="00EF063E">
            <w:pPr>
              <w:rPr>
                <w:b/>
                <w:sz w:val="18"/>
                <w:szCs w:val="20"/>
              </w:rPr>
            </w:pPr>
            <w:r w:rsidRPr="0076663A">
              <w:rPr>
                <w:rFonts w:ascii="Calibri" w:eastAsia="Times New Roman" w:hAnsi="Calibri"/>
                <w:color w:val="000000"/>
                <w:sz w:val="18"/>
                <w:szCs w:val="22"/>
              </w:rPr>
              <w:t>7.4e-02</w:t>
            </w:r>
          </w:p>
        </w:tc>
        <w:tc>
          <w:tcPr>
            <w:tcW w:w="254" w:type="pct"/>
            <w:vAlign w:val="bottom"/>
          </w:tcPr>
          <w:p w14:paraId="08E7B15C" w14:textId="77777777" w:rsidR="006415C0" w:rsidRPr="0076663A" w:rsidRDefault="006415C0" w:rsidP="00EF063E">
            <w:pPr>
              <w:rPr>
                <w:b/>
                <w:sz w:val="18"/>
                <w:szCs w:val="20"/>
              </w:rPr>
            </w:pPr>
            <w:r w:rsidRPr="0076663A">
              <w:rPr>
                <w:rFonts w:ascii="Calibri" w:eastAsia="Times New Roman" w:hAnsi="Calibri"/>
                <w:color w:val="000000"/>
                <w:sz w:val="18"/>
                <w:szCs w:val="22"/>
              </w:rPr>
              <w:t>&lt;0.001</w:t>
            </w:r>
          </w:p>
        </w:tc>
        <w:tc>
          <w:tcPr>
            <w:tcW w:w="395" w:type="pct"/>
            <w:vAlign w:val="bottom"/>
          </w:tcPr>
          <w:p w14:paraId="3B8BD54A" w14:textId="77777777" w:rsidR="006415C0" w:rsidRPr="0076663A" w:rsidRDefault="006415C0" w:rsidP="00EF063E">
            <w:pPr>
              <w:rPr>
                <w:rFonts w:eastAsia="Times New Roman"/>
                <w:color w:val="000000"/>
                <w:sz w:val="18"/>
                <w:szCs w:val="20"/>
              </w:rPr>
            </w:pPr>
          </w:p>
        </w:tc>
      </w:tr>
      <w:tr w:rsidR="0076663A" w14:paraId="20C7F437" w14:textId="77777777" w:rsidTr="0076663A">
        <w:trPr>
          <w:trHeight w:val="12"/>
        </w:trPr>
        <w:tc>
          <w:tcPr>
            <w:tcW w:w="533" w:type="pct"/>
            <w:vAlign w:val="bottom"/>
          </w:tcPr>
          <w:p w14:paraId="650DBFD7" w14:textId="77777777" w:rsidR="006415C0" w:rsidRPr="0076663A" w:rsidRDefault="006415C0" w:rsidP="00EF063E">
            <w:pPr>
              <w:rPr>
                <w:b/>
                <w:sz w:val="18"/>
                <w:szCs w:val="20"/>
              </w:rPr>
            </w:pPr>
            <w:r w:rsidRPr="0076663A">
              <w:rPr>
                <w:rFonts w:ascii="Calibri" w:eastAsia="Times New Roman" w:hAnsi="Calibri"/>
                <w:color w:val="000000"/>
                <w:sz w:val="18"/>
                <w:szCs w:val="22"/>
              </w:rPr>
              <w:t>Time spent outdoors winter</w:t>
            </w:r>
          </w:p>
        </w:tc>
        <w:tc>
          <w:tcPr>
            <w:tcW w:w="253" w:type="pct"/>
            <w:vAlign w:val="bottom"/>
          </w:tcPr>
          <w:p w14:paraId="5B857BFD" w14:textId="77777777" w:rsidR="006415C0" w:rsidRPr="0076663A" w:rsidRDefault="006415C0" w:rsidP="00EF063E">
            <w:pPr>
              <w:rPr>
                <w:b/>
                <w:sz w:val="18"/>
                <w:szCs w:val="20"/>
              </w:rPr>
            </w:pPr>
            <w:r w:rsidRPr="0076663A">
              <w:rPr>
                <w:rFonts w:ascii="Calibri" w:eastAsia="Times New Roman" w:hAnsi="Calibri"/>
                <w:color w:val="000000"/>
                <w:sz w:val="18"/>
                <w:szCs w:val="22"/>
              </w:rPr>
              <w:t>0.028</w:t>
            </w:r>
          </w:p>
        </w:tc>
        <w:tc>
          <w:tcPr>
            <w:tcW w:w="364" w:type="pct"/>
            <w:vAlign w:val="bottom"/>
          </w:tcPr>
          <w:p w14:paraId="2AF26D6E"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3.8e-03</w:t>
            </w:r>
          </w:p>
        </w:tc>
        <w:tc>
          <w:tcPr>
            <w:tcW w:w="286" w:type="pct"/>
            <w:vAlign w:val="bottom"/>
          </w:tcPr>
          <w:p w14:paraId="315CEA9B" w14:textId="77777777" w:rsidR="006415C0" w:rsidRPr="0076663A" w:rsidRDefault="006415C0" w:rsidP="00EF063E">
            <w:pPr>
              <w:rPr>
                <w:b/>
                <w:sz w:val="18"/>
                <w:szCs w:val="20"/>
              </w:rPr>
            </w:pPr>
            <w:r w:rsidRPr="0076663A">
              <w:rPr>
                <w:rFonts w:ascii="Calibri" w:eastAsia="Times New Roman" w:hAnsi="Calibri"/>
                <w:color w:val="000000"/>
                <w:sz w:val="18"/>
                <w:szCs w:val="22"/>
              </w:rPr>
              <w:t>0.00077</w:t>
            </w:r>
          </w:p>
        </w:tc>
        <w:tc>
          <w:tcPr>
            <w:tcW w:w="470" w:type="pct"/>
            <w:vAlign w:val="bottom"/>
          </w:tcPr>
          <w:p w14:paraId="54A10763"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40A53AF4"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0.036</w:t>
            </w:r>
          </w:p>
        </w:tc>
        <w:tc>
          <w:tcPr>
            <w:tcW w:w="348" w:type="pct"/>
            <w:vAlign w:val="bottom"/>
          </w:tcPr>
          <w:p w14:paraId="1DD38240"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7.9e-03</w:t>
            </w:r>
          </w:p>
        </w:tc>
        <w:tc>
          <w:tcPr>
            <w:tcW w:w="293" w:type="pct"/>
            <w:vAlign w:val="bottom"/>
          </w:tcPr>
          <w:p w14:paraId="5638A265"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0.0013</w:t>
            </w:r>
          </w:p>
        </w:tc>
        <w:tc>
          <w:tcPr>
            <w:tcW w:w="398" w:type="pct"/>
            <w:vAlign w:val="bottom"/>
          </w:tcPr>
          <w:p w14:paraId="55BAF207"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7FE3E19D" w14:textId="77777777" w:rsidR="006415C0" w:rsidRPr="0076663A" w:rsidRDefault="006415C0" w:rsidP="00EF063E">
            <w:pPr>
              <w:rPr>
                <w:b/>
                <w:sz w:val="18"/>
                <w:szCs w:val="20"/>
              </w:rPr>
            </w:pPr>
            <w:r w:rsidRPr="0076663A">
              <w:rPr>
                <w:rFonts w:ascii="Calibri" w:eastAsia="Times New Roman" w:hAnsi="Calibri"/>
                <w:color w:val="000000"/>
                <w:sz w:val="18"/>
                <w:szCs w:val="22"/>
              </w:rPr>
              <w:t>BMI</w:t>
            </w:r>
          </w:p>
        </w:tc>
        <w:tc>
          <w:tcPr>
            <w:tcW w:w="300" w:type="pct"/>
            <w:vAlign w:val="bottom"/>
          </w:tcPr>
          <w:p w14:paraId="64533387" w14:textId="77777777" w:rsidR="006415C0" w:rsidRPr="0076663A" w:rsidRDefault="006415C0" w:rsidP="00EF063E">
            <w:pPr>
              <w:rPr>
                <w:b/>
                <w:sz w:val="18"/>
                <w:szCs w:val="20"/>
              </w:rPr>
            </w:pPr>
            <w:r w:rsidRPr="0076663A">
              <w:rPr>
                <w:rFonts w:ascii="Calibri" w:eastAsia="Times New Roman" w:hAnsi="Calibri"/>
                <w:color w:val="000000"/>
                <w:sz w:val="18"/>
                <w:szCs w:val="22"/>
              </w:rPr>
              <w:t>-0.0073</w:t>
            </w:r>
          </w:p>
        </w:tc>
        <w:tc>
          <w:tcPr>
            <w:tcW w:w="289" w:type="pct"/>
            <w:vAlign w:val="bottom"/>
          </w:tcPr>
          <w:p w14:paraId="66ECA6AB" w14:textId="77777777" w:rsidR="006415C0" w:rsidRPr="0076663A" w:rsidRDefault="006415C0" w:rsidP="00EF063E">
            <w:pPr>
              <w:rPr>
                <w:b/>
                <w:sz w:val="18"/>
                <w:szCs w:val="20"/>
              </w:rPr>
            </w:pPr>
            <w:r w:rsidRPr="0076663A">
              <w:rPr>
                <w:rFonts w:ascii="Calibri" w:eastAsia="Times New Roman" w:hAnsi="Calibri"/>
                <w:color w:val="000000"/>
                <w:sz w:val="18"/>
                <w:szCs w:val="22"/>
              </w:rPr>
              <w:t>3.0e-02</w:t>
            </w:r>
          </w:p>
        </w:tc>
        <w:tc>
          <w:tcPr>
            <w:tcW w:w="254" w:type="pct"/>
            <w:vAlign w:val="bottom"/>
          </w:tcPr>
          <w:p w14:paraId="1FC2EC27" w14:textId="77777777" w:rsidR="006415C0" w:rsidRPr="0076663A" w:rsidRDefault="006415C0" w:rsidP="00EF063E">
            <w:pPr>
              <w:rPr>
                <w:b/>
                <w:sz w:val="18"/>
                <w:szCs w:val="20"/>
              </w:rPr>
            </w:pPr>
            <w:r w:rsidRPr="0076663A">
              <w:rPr>
                <w:rFonts w:ascii="Calibri" w:eastAsia="Times New Roman" w:hAnsi="Calibri"/>
                <w:color w:val="000000"/>
                <w:sz w:val="18"/>
                <w:szCs w:val="22"/>
              </w:rPr>
              <w:t>&lt;0.001</w:t>
            </w:r>
          </w:p>
        </w:tc>
        <w:tc>
          <w:tcPr>
            <w:tcW w:w="395" w:type="pct"/>
            <w:vAlign w:val="bottom"/>
          </w:tcPr>
          <w:p w14:paraId="13EA5B94" w14:textId="77777777" w:rsidR="006415C0" w:rsidRPr="0076663A" w:rsidRDefault="006415C0" w:rsidP="00EF063E">
            <w:pPr>
              <w:rPr>
                <w:rFonts w:eastAsia="Times New Roman"/>
                <w:color w:val="000000"/>
                <w:sz w:val="18"/>
                <w:szCs w:val="20"/>
              </w:rPr>
            </w:pPr>
          </w:p>
        </w:tc>
      </w:tr>
      <w:tr w:rsidR="0076663A" w14:paraId="43EEF6F5" w14:textId="77777777" w:rsidTr="0076663A">
        <w:trPr>
          <w:trHeight w:val="12"/>
        </w:trPr>
        <w:tc>
          <w:tcPr>
            <w:tcW w:w="533" w:type="pct"/>
            <w:vAlign w:val="bottom"/>
          </w:tcPr>
          <w:p w14:paraId="31F0A558" w14:textId="77777777" w:rsidR="006415C0" w:rsidRPr="0076663A" w:rsidRDefault="006415C0" w:rsidP="00EF063E">
            <w:pPr>
              <w:rPr>
                <w:b/>
                <w:sz w:val="18"/>
                <w:szCs w:val="20"/>
              </w:rPr>
            </w:pPr>
            <w:r w:rsidRPr="0076663A">
              <w:rPr>
                <w:rFonts w:ascii="Calibri" w:eastAsia="Times New Roman" w:hAnsi="Calibri"/>
                <w:color w:val="000000"/>
                <w:sz w:val="18"/>
                <w:szCs w:val="22"/>
              </w:rPr>
              <w:t>Pulse rate 1</w:t>
            </w:r>
          </w:p>
        </w:tc>
        <w:tc>
          <w:tcPr>
            <w:tcW w:w="253" w:type="pct"/>
            <w:vAlign w:val="bottom"/>
          </w:tcPr>
          <w:p w14:paraId="7803DFC1" w14:textId="77777777" w:rsidR="006415C0" w:rsidRPr="0076663A" w:rsidRDefault="006415C0" w:rsidP="00EF063E">
            <w:pPr>
              <w:rPr>
                <w:b/>
                <w:sz w:val="18"/>
                <w:szCs w:val="20"/>
              </w:rPr>
            </w:pPr>
            <w:r w:rsidRPr="0076663A">
              <w:rPr>
                <w:rFonts w:ascii="Calibri" w:eastAsia="Times New Roman" w:hAnsi="Calibri"/>
                <w:color w:val="000000"/>
                <w:sz w:val="18"/>
                <w:szCs w:val="22"/>
              </w:rPr>
              <w:t>0.1</w:t>
            </w:r>
          </w:p>
        </w:tc>
        <w:tc>
          <w:tcPr>
            <w:tcW w:w="364" w:type="pct"/>
            <w:vAlign w:val="bottom"/>
          </w:tcPr>
          <w:p w14:paraId="47ABF78F"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2.5e-23</w:t>
            </w:r>
          </w:p>
        </w:tc>
        <w:tc>
          <w:tcPr>
            <w:tcW w:w="286" w:type="pct"/>
            <w:vAlign w:val="bottom"/>
          </w:tcPr>
          <w:p w14:paraId="2B44F9F3" w14:textId="77777777" w:rsidR="006415C0" w:rsidRPr="0076663A" w:rsidRDefault="006415C0" w:rsidP="00EF063E">
            <w:pPr>
              <w:rPr>
                <w:b/>
                <w:sz w:val="18"/>
                <w:szCs w:val="20"/>
              </w:rPr>
            </w:pPr>
            <w:r w:rsidRPr="0076663A">
              <w:rPr>
                <w:rFonts w:ascii="Calibri" w:eastAsia="Times New Roman" w:hAnsi="Calibri"/>
                <w:color w:val="000000"/>
                <w:sz w:val="18"/>
                <w:szCs w:val="22"/>
              </w:rPr>
              <w:t>0.01</w:t>
            </w:r>
          </w:p>
        </w:tc>
        <w:tc>
          <w:tcPr>
            <w:tcW w:w="470" w:type="pct"/>
            <w:vAlign w:val="bottom"/>
          </w:tcPr>
          <w:p w14:paraId="1035A051"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74541060"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0.13</w:t>
            </w:r>
          </w:p>
        </w:tc>
        <w:tc>
          <w:tcPr>
            <w:tcW w:w="348" w:type="pct"/>
            <w:vAlign w:val="bottom"/>
          </w:tcPr>
          <w:p w14:paraId="5805219E"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4.0e-13</w:t>
            </w:r>
          </w:p>
        </w:tc>
        <w:tc>
          <w:tcPr>
            <w:tcW w:w="293" w:type="pct"/>
            <w:vAlign w:val="bottom"/>
          </w:tcPr>
          <w:p w14:paraId="57E79638"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0.017</w:t>
            </w:r>
          </w:p>
        </w:tc>
        <w:tc>
          <w:tcPr>
            <w:tcW w:w="398" w:type="pct"/>
            <w:vAlign w:val="bottom"/>
          </w:tcPr>
          <w:p w14:paraId="6A7ACACB"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03C2AF88" w14:textId="77777777" w:rsidR="006415C0" w:rsidRPr="0076663A" w:rsidRDefault="006415C0" w:rsidP="00EF063E">
            <w:pPr>
              <w:rPr>
                <w:b/>
                <w:sz w:val="18"/>
                <w:szCs w:val="20"/>
              </w:rPr>
            </w:pPr>
            <w:r w:rsidRPr="0076663A">
              <w:rPr>
                <w:rFonts w:ascii="Calibri" w:eastAsia="Times New Roman" w:hAnsi="Calibri"/>
                <w:color w:val="000000"/>
                <w:sz w:val="18"/>
                <w:szCs w:val="22"/>
              </w:rPr>
              <w:t>BMI</w:t>
            </w:r>
          </w:p>
        </w:tc>
        <w:tc>
          <w:tcPr>
            <w:tcW w:w="300" w:type="pct"/>
            <w:vAlign w:val="bottom"/>
          </w:tcPr>
          <w:p w14:paraId="5ED4A974" w14:textId="77777777" w:rsidR="006415C0" w:rsidRPr="0076663A" w:rsidRDefault="006415C0" w:rsidP="00EF063E">
            <w:pPr>
              <w:rPr>
                <w:b/>
                <w:sz w:val="18"/>
                <w:szCs w:val="20"/>
              </w:rPr>
            </w:pPr>
            <w:r w:rsidRPr="0076663A">
              <w:rPr>
                <w:rFonts w:ascii="Calibri" w:eastAsia="Times New Roman" w:hAnsi="Calibri"/>
                <w:color w:val="000000"/>
                <w:sz w:val="18"/>
                <w:szCs w:val="22"/>
              </w:rPr>
              <w:t>0.00012</w:t>
            </w:r>
          </w:p>
        </w:tc>
        <w:tc>
          <w:tcPr>
            <w:tcW w:w="289" w:type="pct"/>
            <w:vAlign w:val="bottom"/>
          </w:tcPr>
          <w:p w14:paraId="1F75B80F" w14:textId="77777777" w:rsidR="006415C0" w:rsidRPr="0076663A" w:rsidRDefault="006415C0" w:rsidP="00EF063E">
            <w:pPr>
              <w:rPr>
                <w:b/>
                <w:sz w:val="18"/>
                <w:szCs w:val="20"/>
              </w:rPr>
            </w:pPr>
            <w:r w:rsidRPr="0076663A">
              <w:rPr>
                <w:rFonts w:ascii="Calibri" w:eastAsia="Times New Roman" w:hAnsi="Calibri"/>
                <w:color w:val="000000"/>
                <w:sz w:val="18"/>
                <w:szCs w:val="22"/>
              </w:rPr>
              <w:t>9.7e-01</w:t>
            </w:r>
          </w:p>
        </w:tc>
        <w:tc>
          <w:tcPr>
            <w:tcW w:w="254" w:type="pct"/>
            <w:vAlign w:val="bottom"/>
          </w:tcPr>
          <w:p w14:paraId="0222E707" w14:textId="77777777" w:rsidR="006415C0" w:rsidRPr="0076663A" w:rsidRDefault="006415C0" w:rsidP="00EF063E">
            <w:pPr>
              <w:rPr>
                <w:b/>
                <w:sz w:val="18"/>
                <w:szCs w:val="20"/>
              </w:rPr>
            </w:pPr>
            <w:r w:rsidRPr="0076663A">
              <w:rPr>
                <w:rFonts w:ascii="Calibri" w:eastAsia="Times New Roman" w:hAnsi="Calibri"/>
                <w:color w:val="000000"/>
                <w:sz w:val="18"/>
                <w:szCs w:val="22"/>
              </w:rPr>
              <w:t>&lt;0.001</w:t>
            </w:r>
          </w:p>
        </w:tc>
        <w:tc>
          <w:tcPr>
            <w:tcW w:w="395" w:type="pct"/>
            <w:vAlign w:val="bottom"/>
          </w:tcPr>
          <w:p w14:paraId="1005A747" w14:textId="77777777" w:rsidR="006415C0" w:rsidRPr="0076663A" w:rsidRDefault="006415C0" w:rsidP="00EF063E">
            <w:pPr>
              <w:rPr>
                <w:rFonts w:eastAsia="Times New Roman"/>
                <w:color w:val="000000"/>
                <w:sz w:val="18"/>
                <w:szCs w:val="20"/>
              </w:rPr>
            </w:pPr>
          </w:p>
        </w:tc>
      </w:tr>
      <w:tr w:rsidR="0076663A" w14:paraId="15628FF9" w14:textId="77777777" w:rsidTr="0076663A">
        <w:trPr>
          <w:trHeight w:val="12"/>
        </w:trPr>
        <w:tc>
          <w:tcPr>
            <w:tcW w:w="533" w:type="pct"/>
            <w:vAlign w:val="bottom"/>
          </w:tcPr>
          <w:p w14:paraId="4184ED45" w14:textId="77777777" w:rsidR="006415C0" w:rsidRPr="0076663A" w:rsidRDefault="006415C0" w:rsidP="00EF063E">
            <w:pPr>
              <w:rPr>
                <w:b/>
                <w:sz w:val="18"/>
                <w:szCs w:val="20"/>
              </w:rPr>
            </w:pPr>
            <w:r w:rsidRPr="0076663A">
              <w:rPr>
                <w:rFonts w:ascii="Calibri" w:eastAsia="Times New Roman" w:hAnsi="Calibri"/>
                <w:color w:val="000000"/>
                <w:sz w:val="18"/>
                <w:szCs w:val="22"/>
              </w:rPr>
              <w:t>Pulse rate 2</w:t>
            </w:r>
          </w:p>
        </w:tc>
        <w:tc>
          <w:tcPr>
            <w:tcW w:w="253" w:type="pct"/>
            <w:vAlign w:val="bottom"/>
          </w:tcPr>
          <w:p w14:paraId="238F48DC" w14:textId="77777777" w:rsidR="006415C0" w:rsidRPr="0076663A" w:rsidRDefault="006415C0" w:rsidP="00EF063E">
            <w:pPr>
              <w:rPr>
                <w:b/>
                <w:sz w:val="18"/>
                <w:szCs w:val="20"/>
              </w:rPr>
            </w:pPr>
            <w:r w:rsidRPr="0076663A">
              <w:rPr>
                <w:rFonts w:ascii="Calibri" w:eastAsia="Times New Roman" w:hAnsi="Calibri"/>
                <w:color w:val="000000"/>
                <w:sz w:val="18"/>
                <w:szCs w:val="22"/>
              </w:rPr>
              <w:t>0.091</w:t>
            </w:r>
          </w:p>
        </w:tc>
        <w:tc>
          <w:tcPr>
            <w:tcW w:w="364" w:type="pct"/>
            <w:vAlign w:val="bottom"/>
          </w:tcPr>
          <w:p w14:paraId="4AEADCC3"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2.5e-19</w:t>
            </w:r>
          </w:p>
        </w:tc>
        <w:tc>
          <w:tcPr>
            <w:tcW w:w="286" w:type="pct"/>
            <w:vAlign w:val="bottom"/>
          </w:tcPr>
          <w:p w14:paraId="2F241190" w14:textId="77777777" w:rsidR="006415C0" w:rsidRPr="0076663A" w:rsidRDefault="006415C0" w:rsidP="00EF063E">
            <w:pPr>
              <w:rPr>
                <w:b/>
                <w:sz w:val="18"/>
                <w:szCs w:val="20"/>
              </w:rPr>
            </w:pPr>
            <w:r w:rsidRPr="0076663A">
              <w:rPr>
                <w:rFonts w:ascii="Calibri" w:eastAsia="Times New Roman" w:hAnsi="Calibri"/>
                <w:color w:val="000000"/>
                <w:sz w:val="18"/>
                <w:szCs w:val="22"/>
              </w:rPr>
              <w:t>0.0083</w:t>
            </w:r>
          </w:p>
        </w:tc>
        <w:tc>
          <w:tcPr>
            <w:tcW w:w="470" w:type="pct"/>
            <w:vAlign w:val="bottom"/>
          </w:tcPr>
          <w:p w14:paraId="15C28A4C"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634035F0"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0.1</w:t>
            </w:r>
          </w:p>
        </w:tc>
        <w:tc>
          <w:tcPr>
            <w:tcW w:w="348" w:type="pct"/>
            <w:vAlign w:val="bottom"/>
          </w:tcPr>
          <w:p w14:paraId="31621819"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9.0e-09</w:t>
            </w:r>
          </w:p>
        </w:tc>
        <w:tc>
          <w:tcPr>
            <w:tcW w:w="293" w:type="pct"/>
            <w:vAlign w:val="bottom"/>
          </w:tcPr>
          <w:p w14:paraId="1B433DBE"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0.0099</w:t>
            </w:r>
          </w:p>
        </w:tc>
        <w:tc>
          <w:tcPr>
            <w:tcW w:w="398" w:type="pct"/>
            <w:vAlign w:val="bottom"/>
          </w:tcPr>
          <w:p w14:paraId="7DA46083"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26176E2A" w14:textId="77777777" w:rsidR="006415C0" w:rsidRPr="0076663A" w:rsidRDefault="006415C0" w:rsidP="00EF063E">
            <w:pPr>
              <w:rPr>
                <w:b/>
                <w:sz w:val="18"/>
                <w:szCs w:val="20"/>
              </w:rPr>
            </w:pPr>
            <w:r w:rsidRPr="0076663A">
              <w:rPr>
                <w:rFonts w:ascii="Calibri" w:eastAsia="Times New Roman" w:hAnsi="Calibri"/>
                <w:color w:val="000000"/>
                <w:sz w:val="18"/>
                <w:szCs w:val="22"/>
              </w:rPr>
              <w:t>BMI</w:t>
            </w:r>
          </w:p>
        </w:tc>
        <w:tc>
          <w:tcPr>
            <w:tcW w:w="300" w:type="pct"/>
            <w:vAlign w:val="bottom"/>
          </w:tcPr>
          <w:p w14:paraId="6BE9FC60" w14:textId="77777777" w:rsidR="006415C0" w:rsidRPr="0076663A" w:rsidRDefault="006415C0" w:rsidP="00EF063E">
            <w:pPr>
              <w:rPr>
                <w:b/>
                <w:sz w:val="18"/>
                <w:szCs w:val="20"/>
              </w:rPr>
            </w:pPr>
            <w:r w:rsidRPr="0076663A">
              <w:rPr>
                <w:rFonts w:ascii="Calibri" w:eastAsia="Times New Roman" w:hAnsi="Calibri"/>
                <w:color w:val="000000"/>
                <w:sz w:val="18"/>
                <w:szCs w:val="22"/>
              </w:rPr>
              <w:t>-0.00057</w:t>
            </w:r>
          </w:p>
        </w:tc>
        <w:tc>
          <w:tcPr>
            <w:tcW w:w="289" w:type="pct"/>
            <w:vAlign w:val="bottom"/>
          </w:tcPr>
          <w:p w14:paraId="0A83D4C8" w14:textId="77777777" w:rsidR="006415C0" w:rsidRPr="0076663A" w:rsidRDefault="006415C0" w:rsidP="00EF063E">
            <w:pPr>
              <w:rPr>
                <w:b/>
                <w:sz w:val="18"/>
                <w:szCs w:val="20"/>
              </w:rPr>
            </w:pPr>
            <w:r w:rsidRPr="0076663A">
              <w:rPr>
                <w:rFonts w:ascii="Calibri" w:eastAsia="Times New Roman" w:hAnsi="Calibri"/>
                <w:color w:val="000000"/>
                <w:sz w:val="18"/>
                <w:szCs w:val="22"/>
              </w:rPr>
              <w:t>8.7e-01</w:t>
            </w:r>
          </w:p>
        </w:tc>
        <w:tc>
          <w:tcPr>
            <w:tcW w:w="254" w:type="pct"/>
            <w:vAlign w:val="bottom"/>
          </w:tcPr>
          <w:p w14:paraId="7E86B154" w14:textId="77777777" w:rsidR="006415C0" w:rsidRPr="0076663A" w:rsidRDefault="006415C0" w:rsidP="00EF063E">
            <w:pPr>
              <w:rPr>
                <w:b/>
                <w:sz w:val="18"/>
                <w:szCs w:val="20"/>
              </w:rPr>
            </w:pPr>
            <w:r w:rsidRPr="0076663A">
              <w:rPr>
                <w:rFonts w:ascii="Calibri" w:eastAsia="Times New Roman" w:hAnsi="Calibri"/>
                <w:color w:val="000000"/>
                <w:sz w:val="18"/>
                <w:szCs w:val="22"/>
              </w:rPr>
              <w:t>&lt;0.001</w:t>
            </w:r>
          </w:p>
        </w:tc>
        <w:tc>
          <w:tcPr>
            <w:tcW w:w="395" w:type="pct"/>
            <w:vAlign w:val="bottom"/>
          </w:tcPr>
          <w:p w14:paraId="104DD7F5" w14:textId="77777777" w:rsidR="006415C0" w:rsidRPr="0076663A" w:rsidRDefault="006415C0" w:rsidP="00EF063E">
            <w:pPr>
              <w:rPr>
                <w:rFonts w:eastAsia="Times New Roman"/>
                <w:color w:val="000000"/>
                <w:sz w:val="18"/>
                <w:szCs w:val="20"/>
              </w:rPr>
            </w:pPr>
          </w:p>
        </w:tc>
      </w:tr>
      <w:tr w:rsidR="0076663A" w14:paraId="6FF05F09" w14:textId="77777777" w:rsidTr="0076663A">
        <w:trPr>
          <w:trHeight w:val="12"/>
        </w:trPr>
        <w:tc>
          <w:tcPr>
            <w:tcW w:w="533" w:type="pct"/>
            <w:vAlign w:val="bottom"/>
          </w:tcPr>
          <w:p w14:paraId="0139FF41" w14:textId="77777777" w:rsidR="006415C0" w:rsidRPr="0076663A" w:rsidRDefault="006415C0" w:rsidP="00EF063E">
            <w:pPr>
              <w:rPr>
                <w:b/>
                <w:sz w:val="18"/>
                <w:szCs w:val="20"/>
              </w:rPr>
            </w:pPr>
            <w:r w:rsidRPr="0076663A">
              <w:rPr>
                <w:rFonts w:ascii="Calibri" w:eastAsia="Times New Roman" w:hAnsi="Calibri"/>
                <w:color w:val="000000"/>
                <w:sz w:val="18"/>
                <w:szCs w:val="22"/>
              </w:rPr>
              <w:t>Height</w:t>
            </w:r>
          </w:p>
        </w:tc>
        <w:tc>
          <w:tcPr>
            <w:tcW w:w="253" w:type="pct"/>
            <w:vAlign w:val="bottom"/>
          </w:tcPr>
          <w:p w14:paraId="29021225" w14:textId="77777777" w:rsidR="006415C0" w:rsidRPr="0076663A" w:rsidRDefault="006415C0" w:rsidP="00EF063E">
            <w:pPr>
              <w:rPr>
                <w:b/>
                <w:sz w:val="18"/>
                <w:szCs w:val="20"/>
              </w:rPr>
            </w:pPr>
            <w:r w:rsidRPr="0076663A">
              <w:rPr>
                <w:rFonts w:ascii="Calibri" w:eastAsia="Times New Roman" w:hAnsi="Calibri"/>
                <w:color w:val="000000"/>
                <w:sz w:val="18"/>
                <w:szCs w:val="22"/>
              </w:rPr>
              <w:t>0.25</w:t>
            </w:r>
          </w:p>
        </w:tc>
        <w:tc>
          <w:tcPr>
            <w:tcW w:w="364" w:type="pct"/>
            <w:vAlign w:val="bottom"/>
          </w:tcPr>
          <w:p w14:paraId="4F7ECB64" w14:textId="77777777" w:rsidR="006415C0" w:rsidRPr="0076663A" w:rsidRDefault="006415C0" w:rsidP="00EF063E">
            <w:pPr>
              <w:rPr>
                <w:b/>
                <w:sz w:val="18"/>
                <w:szCs w:val="20"/>
              </w:rPr>
            </w:pPr>
            <w:r w:rsidRPr="0076663A">
              <w:rPr>
                <w:rFonts w:ascii="Calibri" w:eastAsia="Times New Roman" w:hAnsi="Calibri"/>
                <w:color w:val="000000"/>
                <w:sz w:val="18"/>
                <w:szCs w:val="22"/>
              </w:rPr>
              <w:t>6.5e-318</w:t>
            </w:r>
          </w:p>
        </w:tc>
        <w:tc>
          <w:tcPr>
            <w:tcW w:w="286" w:type="pct"/>
            <w:vAlign w:val="bottom"/>
          </w:tcPr>
          <w:p w14:paraId="4E4D9847" w14:textId="77777777" w:rsidR="006415C0" w:rsidRPr="0076663A" w:rsidRDefault="006415C0" w:rsidP="00EF063E">
            <w:pPr>
              <w:rPr>
                <w:b/>
                <w:sz w:val="18"/>
                <w:szCs w:val="20"/>
              </w:rPr>
            </w:pPr>
            <w:r w:rsidRPr="0076663A">
              <w:rPr>
                <w:rFonts w:ascii="Calibri" w:eastAsia="Times New Roman" w:hAnsi="Calibri"/>
                <w:color w:val="000000"/>
                <w:sz w:val="18"/>
                <w:szCs w:val="22"/>
              </w:rPr>
              <w:t>0.062</w:t>
            </w:r>
          </w:p>
        </w:tc>
        <w:tc>
          <w:tcPr>
            <w:tcW w:w="470" w:type="pct"/>
            <w:vAlign w:val="bottom"/>
          </w:tcPr>
          <w:p w14:paraId="11D7AEF7" w14:textId="77777777" w:rsidR="006415C0" w:rsidRPr="0076663A" w:rsidRDefault="006415C0" w:rsidP="00EF063E">
            <w:pPr>
              <w:rPr>
                <w:rFonts w:ascii="Calibri" w:eastAsia="Times New Roman" w:hAnsi="Calibri"/>
                <w:b/>
                <w:color w:val="000000"/>
                <w:sz w:val="18"/>
                <w:szCs w:val="20"/>
              </w:rPr>
            </w:pPr>
          </w:p>
        </w:tc>
        <w:tc>
          <w:tcPr>
            <w:tcW w:w="253" w:type="pct"/>
            <w:vAlign w:val="bottom"/>
          </w:tcPr>
          <w:p w14:paraId="1A600509"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0.23</w:t>
            </w:r>
          </w:p>
        </w:tc>
        <w:tc>
          <w:tcPr>
            <w:tcW w:w="348" w:type="pct"/>
            <w:vAlign w:val="bottom"/>
          </w:tcPr>
          <w:p w14:paraId="70ADF2CC"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2.6e-132</w:t>
            </w:r>
          </w:p>
        </w:tc>
        <w:tc>
          <w:tcPr>
            <w:tcW w:w="293" w:type="pct"/>
            <w:vAlign w:val="bottom"/>
          </w:tcPr>
          <w:p w14:paraId="5C4875B7"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0.054</w:t>
            </w:r>
          </w:p>
        </w:tc>
        <w:tc>
          <w:tcPr>
            <w:tcW w:w="398" w:type="pct"/>
            <w:vAlign w:val="bottom"/>
          </w:tcPr>
          <w:p w14:paraId="62D8E630" w14:textId="77777777" w:rsidR="006415C0" w:rsidRPr="0076663A" w:rsidRDefault="006415C0" w:rsidP="00EF063E">
            <w:pPr>
              <w:rPr>
                <w:rFonts w:ascii="Calibri" w:eastAsia="Times New Roman" w:hAnsi="Calibri"/>
                <w:b/>
                <w:color w:val="000000"/>
                <w:sz w:val="18"/>
                <w:szCs w:val="20"/>
              </w:rPr>
            </w:pPr>
          </w:p>
        </w:tc>
        <w:tc>
          <w:tcPr>
            <w:tcW w:w="564" w:type="pct"/>
            <w:vAlign w:val="bottom"/>
          </w:tcPr>
          <w:p w14:paraId="3603B12E" w14:textId="77777777" w:rsidR="006415C0" w:rsidRPr="0076663A" w:rsidRDefault="006415C0" w:rsidP="00EF063E">
            <w:pPr>
              <w:rPr>
                <w:b/>
                <w:sz w:val="18"/>
                <w:szCs w:val="20"/>
              </w:rPr>
            </w:pPr>
            <w:r w:rsidRPr="0076663A">
              <w:rPr>
                <w:rFonts w:ascii="Calibri" w:eastAsia="Times New Roman" w:hAnsi="Calibri"/>
                <w:color w:val="000000"/>
                <w:sz w:val="18"/>
                <w:szCs w:val="22"/>
              </w:rPr>
              <w:t>Height</w:t>
            </w:r>
          </w:p>
        </w:tc>
        <w:tc>
          <w:tcPr>
            <w:tcW w:w="300" w:type="pct"/>
            <w:vAlign w:val="bottom"/>
          </w:tcPr>
          <w:p w14:paraId="46B10136" w14:textId="77777777" w:rsidR="006415C0" w:rsidRPr="0076663A" w:rsidRDefault="006415C0" w:rsidP="00EF063E">
            <w:pPr>
              <w:rPr>
                <w:b/>
                <w:sz w:val="18"/>
                <w:szCs w:val="20"/>
              </w:rPr>
            </w:pPr>
            <w:r w:rsidRPr="0076663A">
              <w:rPr>
                <w:rFonts w:ascii="Calibri" w:eastAsia="Times New Roman" w:hAnsi="Calibri"/>
                <w:color w:val="000000"/>
                <w:sz w:val="18"/>
                <w:szCs w:val="22"/>
              </w:rPr>
              <w:t>0.17</w:t>
            </w:r>
          </w:p>
        </w:tc>
        <w:tc>
          <w:tcPr>
            <w:tcW w:w="289" w:type="pct"/>
            <w:vAlign w:val="bottom"/>
          </w:tcPr>
          <w:p w14:paraId="0F8843BF" w14:textId="77777777" w:rsidR="006415C0" w:rsidRPr="0076663A" w:rsidRDefault="006415C0" w:rsidP="00EF063E">
            <w:pPr>
              <w:rPr>
                <w:b/>
                <w:sz w:val="18"/>
                <w:szCs w:val="20"/>
              </w:rPr>
            </w:pPr>
            <w:r w:rsidRPr="0076663A">
              <w:rPr>
                <w:rFonts w:ascii="Calibri" w:eastAsia="Times New Roman" w:hAnsi="Calibri"/>
                <w:color w:val="000000"/>
                <w:sz w:val="18"/>
                <w:szCs w:val="22"/>
              </w:rPr>
              <w:t>1.8e-17</w:t>
            </w:r>
          </w:p>
        </w:tc>
        <w:tc>
          <w:tcPr>
            <w:tcW w:w="254" w:type="pct"/>
            <w:vAlign w:val="bottom"/>
          </w:tcPr>
          <w:p w14:paraId="799BA2AB" w14:textId="77777777" w:rsidR="006415C0" w:rsidRPr="0076663A" w:rsidRDefault="006415C0" w:rsidP="00EF063E">
            <w:pPr>
              <w:rPr>
                <w:b/>
                <w:sz w:val="18"/>
                <w:szCs w:val="20"/>
              </w:rPr>
            </w:pPr>
            <w:r w:rsidRPr="0076663A">
              <w:rPr>
                <w:rFonts w:ascii="Calibri" w:eastAsia="Times New Roman" w:hAnsi="Calibri"/>
                <w:color w:val="000000"/>
                <w:sz w:val="18"/>
                <w:szCs w:val="22"/>
              </w:rPr>
              <w:t>0.03</w:t>
            </w:r>
          </w:p>
        </w:tc>
        <w:tc>
          <w:tcPr>
            <w:tcW w:w="395" w:type="pct"/>
            <w:vAlign w:val="bottom"/>
          </w:tcPr>
          <w:p w14:paraId="62BC615F" w14:textId="77777777" w:rsidR="006415C0" w:rsidRPr="0076663A" w:rsidRDefault="006415C0" w:rsidP="00EF063E">
            <w:pPr>
              <w:rPr>
                <w:rFonts w:eastAsia="Times New Roman"/>
                <w:b/>
                <w:color w:val="000000"/>
                <w:sz w:val="18"/>
                <w:szCs w:val="20"/>
              </w:rPr>
            </w:pPr>
          </w:p>
        </w:tc>
      </w:tr>
      <w:tr w:rsidR="0076663A" w14:paraId="2C0ABF64" w14:textId="77777777" w:rsidTr="0076663A">
        <w:trPr>
          <w:trHeight w:val="197"/>
        </w:trPr>
        <w:tc>
          <w:tcPr>
            <w:tcW w:w="533" w:type="pct"/>
            <w:vAlign w:val="bottom"/>
          </w:tcPr>
          <w:p w14:paraId="737AE131" w14:textId="77777777" w:rsidR="006415C0" w:rsidRPr="0076663A" w:rsidRDefault="006415C0" w:rsidP="00EF063E">
            <w:pPr>
              <w:rPr>
                <w:b/>
                <w:sz w:val="18"/>
                <w:szCs w:val="20"/>
              </w:rPr>
            </w:pPr>
            <w:r w:rsidRPr="0076663A">
              <w:rPr>
                <w:rFonts w:ascii="Calibri" w:eastAsia="Times New Roman" w:hAnsi="Calibri"/>
                <w:color w:val="000000"/>
                <w:sz w:val="18"/>
                <w:szCs w:val="22"/>
              </w:rPr>
              <w:t>Acceleration force</w:t>
            </w:r>
          </w:p>
        </w:tc>
        <w:tc>
          <w:tcPr>
            <w:tcW w:w="253" w:type="pct"/>
            <w:vAlign w:val="bottom"/>
          </w:tcPr>
          <w:p w14:paraId="4C1DF7A1" w14:textId="77777777" w:rsidR="006415C0" w:rsidRPr="0076663A" w:rsidRDefault="006415C0" w:rsidP="00EF063E">
            <w:pPr>
              <w:rPr>
                <w:b/>
                <w:sz w:val="18"/>
                <w:szCs w:val="20"/>
              </w:rPr>
            </w:pPr>
            <w:r w:rsidRPr="0076663A">
              <w:rPr>
                <w:rFonts w:ascii="Calibri" w:eastAsia="Times New Roman" w:hAnsi="Calibri"/>
                <w:color w:val="000000"/>
                <w:sz w:val="18"/>
                <w:szCs w:val="22"/>
              </w:rPr>
              <w:t>0.07</w:t>
            </w:r>
          </w:p>
        </w:tc>
        <w:tc>
          <w:tcPr>
            <w:tcW w:w="364" w:type="pct"/>
            <w:vAlign w:val="bottom"/>
          </w:tcPr>
          <w:p w14:paraId="34B1CBCF"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7.5e-08</w:t>
            </w:r>
          </w:p>
        </w:tc>
        <w:tc>
          <w:tcPr>
            <w:tcW w:w="286" w:type="pct"/>
            <w:vAlign w:val="bottom"/>
          </w:tcPr>
          <w:p w14:paraId="23E48264" w14:textId="77777777" w:rsidR="006415C0" w:rsidRPr="0076663A" w:rsidRDefault="006415C0" w:rsidP="00EF063E">
            <w:pPr>
              <w:rPr>
                <w:b/>
                <w:sz w:val="18"/>
                <w:szCs w:val="20"/>
              </w:rPr>
            </w:pPr>
            <w:r w:rsidRPr="0076663A">
              <w:rPr>
                <w:rFonts w:ascii="Calibri" w:eastAsia="Times New Roman" w:hAnsi="Calibri"/>
                <w:color w:val="000000"/>
                <w:sz w:val="18"/>
                <w:szCs w:val="22"/>
              </w:rPr>
              <w:t>0.0049</w:t>
            </w:r>
          </w:p>
        </w:tc>
        <w:tc>
          <w:tcPr>
            <w:tcW w:w="470" w:type="pct"/>
            <w:vAlign w:val="bottom"/>
          </w:tcPr>
          <w:p w14:paraId="106B0707"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74F96311"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0.098</w:t>
            </w:r>
          </w:p>
        </w:tc>
        <w:tc>
          <w:tcPr>
            <w:tcW w:w="348" w:type="pct"/>
            <w:vAlign w:val="bottom"/>
          </w:tcPr>
          <w:p w14:paraId="1E5A86FA"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4.1e-06</w:t>
            </w:r>
          </w:p>
        </w:tc>
        <w:tc>
          <w:tcPr>
            <w:tcW w:w="293" w:type="pct"/>
            <w:vAlign w:val="bottom"/>
          </w:tcPr>
          <w:p w14:paraId="11F8EBC8"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0.0096</w:t>
            </w:r>
          </w:p>
        </w:tc>
        <w:tc>
          <w:tcPr>
            <w:tcW w:w="398" w:type="pct"/>
            <w:vAlign w:val="bottom"/>
          </w:tcPr>
          <w:p w14:paraId="157A0BA9"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061E081F" w14:textId="77777777" w:rsidR="006415C0" w:rsidRPr="0076663A" w:rsidRDefault="006415C0" w:rsidP="00EF063E">
            <w:pPr>
              <w:rPr>
                <w:b/>
                <w:sz w:val="18"/>
                <w:szCs w:val="20"/>
              </w:rPr>
            </w:pPr>
            <w:r w:rsidRPr="0076663A">
              <w:rPr>
                <w:rFonts w:ascii="Calibri" w:eastAsia="Times New Roman" w:hAnsi="Calibri"/>
                <w:color w:val="000000"/>
                <w:sz w:val="18"/>
                <w:szCs w:val="22"/>
              </w:rPr>
              <w:t>Hand grip strength</w:t>
            </w:r>
          </w:p>
        </w:tc>
        <w:tc>
          <w:tcPr>
            <w:tcW w:w="300" w:type="pct"/>
            <w:vAlign w:val="bottom"/>
          </w:tcPr>
          <w:p w14:paraId="492A49CE" w14:textId="77777777" w:rsidR="006415C0" w:rsidRPr="0076663A" w:rsidRDefault="006415C0" w:rsidP="00EF063E">
            <w:pPr>
              <w:rPr>
                <w:b/>
                <w:sz w:val="18"/>
                <w:szCs w:val="20"/>
              </w:rPr>
            </w:pPr>
            <w:r w:rsidRPr="0076663A">
              <w:rPr>
                <w:rFonts w:ascii="Calibri" w:eastAsia="Times New Roman" w:hAnsi="Calibri"/>
                <w:color w:val="000000"/>
                <w:sz w:val="18"/>
                <w:szCs w:val="22"/>
              </w:rPr>
              <w:t>0.014</w:t>
            </w:r>
          </w:p>
        </w:tc>
        <w:tc>
          <w:tcPr>
            <w:tcW w:w="289" w:type="pct"/>
            <w:vAlign w:val="bottom"/>
          </w:tcPr>
          <w:p w14:paraId="765E34AE" w14:textId="77777777" w:rsidR="006415C0" w:rsidRPr="0076663A" w:rsidRDefault="006415C0" w:rsidP="00EF063E">
            <w:pPr>
              <w:rPr>
                <w:b/>
                <w:sz w:val="18"/>
                <w:szCs w:val="20"/>
              </w:rPr>
            </w:pPr>
            <w:r w:rsidRPr="0076663A">
              <w:rPr>
                <w:rFonts w:ascii="Calibri" w:eastAsia="Times New Roman" w:hAnsi="Calibri"/>
                <w:color w:val="000000"/>
                <w:sz w:val="18"/>
                <w:szCs w:val="22"/>
              </w:rPr>
              <w:t>4.5e-01</w:t>
            </w:r>
          </w:p>
        </w:tc>
        <w:tc>
          <w:tcPr>
            <w:tcW w:w="254" w:type="pct"/>
            <w:vAlign w:val="bottom"/>
          </w:tcPr>
          <w:p w14:paraId="1717F70B" w14:textId="77777777" w:rsidR="006415C0" w:rsidRPr="0076663A" w:rsidRDefault="006415C0" w:rsidP="00EF063E">
            <w:pPr>
              <w:rPr>
                <w:b/>
                <w:sz w:val="18"/>
                <w:szCs w:val="20"/>
              </w:rPr>
            </w:pPr>
            <w:r w:rsidRPr="0076663A">
              <w:rPr>
                <w:rFonts w:ascii="Calibri" w:eastAsia="Times New Roman" w:hAnsi="Calibri"/>
                <w:color w:val="000000"/>
                <w:sz w:val="18"/>
                <w:szCs w:val="22"/>
              </w:rPr>
              <w:t>&lt;0.001</w:t>
            </w:r>
          </w:p>
        </w:tc>
        <w:tc>
          <w:tcPr>
            <w:tcW w:w="395" w:type="pct"/>
            <w:vAlign w:val="bottom"/>
          </w:tcPr>
          <w:p w14:paraId="0D6D0FFB" w14:textId="77777777" w:rsidR="006415C0" w:rsidRPr="0076663A" w:rsidRDefault="006415C0" w:rsidP="00EF063E">
            <w:pPr>
              <w:rPr>
                <w:rFonts w:eastAsia="Times New Roman"/>
                <w:color w:val="000000"/>
                <w:sz w:val="18"/>
                <w:szCs w:val="20"/>
              </w:rPr>
            </w:pPr>
          </w:p>
        </w:tc>
      </w:tr>
      <w:tr w:rsidR="0076663A" w14:paraId="40549AB0" w14:textId="77777777" w:rsidTr="0076663A">
        <w:trPr>
          <w:trHeight w:val="12"/>
        </w:trPr>
        <w:tc>
          <w:tcPr>
            <w:tcW w:w="533" w:type="pct"/>
            <w:vAlign w:val="bottom"/>
          </w:tcPr>
          <w:p w14:paraId="335D2370" w14:textId="77777777" w:rsidR="006415C0" w:rsidRPr="0076663A" w:rsidRDefault="006415C0" w:rsidP="00EF063E">
            <w:pPr>
              <w:rPr>
                <w:b/>
                <w:sz w:val="18"/>
                <w:szCs w:val="20"/>
              </w:rPr>
            </w:pPr>
            <w:r w:rsidRPr="0076663A">
              <w:rPr>
                <w:rFonts w:ascii="Calibri" w:eastAsia="Times New Roman" w:hAnsi="Calibri"/>
                <w:color w:val="000000"/>
                <w:sz w:val="18"/>
                <w:szCs w:val="22"/>
              </w:rPr>
              <w:t>Hand grip strenght right</w:t>
            </w:r>
          </w:p>
        </w:tc>
        <w:tc>
          <w:tcPr>
            <w:tcW w:w="253" w:type="pct"/>
            <w:vAlign w:val="bottom"/>
          </w:tcPr>
          <w:p w14:paraId="17255DCD" w14:textId="77777777" w:rsidR="006415C0" w:rsidRPr="0076663A" w:rsidRDefault="006415C0" w:rsidP="00EF063E">
            <w:pPr>
              <w:rPr>
                <w:b/>
                <w:sz w:val="18"/>
                <w:szCs w:val="20"/>
              </w:rPr>
            </w:pPr>
            <w:r w:rsidRPr="0076663A">
              <w:rPr>
                <w:rFonts w:ascii="Calibri" w:eastAsia="Times New Roman" w:hAnsi="Calibri"/>
                <w:color w:val="000000"/>
                <w:sz w:val="18"/>
                <w:szCs w:val="22"/>
              </w:rPr>
              <w:t>0.039</w:t>
            </w:r>
          </w:p>
        </w:tc>
        <w:tc>
          <w:tcPr>
            <w:tcW w:w="364" w:type="pct"/>
            <w:vAlign w:val="bottom"/>
          </w:tcPr>
          <w:p w14:paraId="0F8C3A59"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1.8e-09</w:t>
            </w:r>
          </w:p>
        </w:tc>
        <w:tc>
          <w:tcPr>
            <w:tcW w:w="286" w:type="pct"/>
            <w:vAlign w:val="bottom"/>
          </w:tcPr>
          <w:p w14:paraId="11A716A4" w14:textId="77777777" w:rsidR="006415C0" w:rsidRPr="0076663A" w:rsidRDefault="006415C0" w:rsidP="00EF063E">
            <w:pPr>
              <w:rPr>
                <w:b/>
                <w:sz w:val="18"/>
                <w:szCs w:val="20"/>
              </w:rPr>
            </w:pPr>
            <w:r w:rsidRPr="0076663A">
              <w:rPr>
                <w:rFonts w:ascii="Calibri" w:eastAsia="Times New Roman" w:hAnsi="Calibri"/>
                <w:color w:val="000000"/>
                <w:sz w:val="18"/>
                <w:szCs w:val="22"/>
              </w:rPr>
              <w:t>0.0015</w:t>
            </w:r>
          </w:p>
        </w:tc>
        <w:tc>
          <w:tcPr>
            <w:tcW w:w="470" w:type="pct"/>
            <w:vAlign w:val="bottom"/>
          </w:tcPr>
          <w:p w14:paraId="521C4ECB"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2307AAF3"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0.052</w:t>
            </w:r>
          </w:p>
        </w:tc>
        <w:tc>
          <w:tcPr>
            <w:tcW w:w="348" w:type="pct"/>
            <w:vAlign w:val="bottom"/>
          </w:tcPr>
          <w:p w14:paraId="7835E0A6"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1.4e-08</w:t>
            </w:r>
          </w:p>
        </w:tc>
        <w:tc>
          <w:tcPr>
            <w:tcW w:w="293" w:type="pct"/>
            <w:vAlign w:val="bottom"/>
          </w:tcPr>
          <w:p w14:paraId="45F83F3C"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0.0027</w:t>
            </w:r>
          </w:p>
        </w:tc>
        <w:tc>
          <w:tcPr>
            <w:tcW w:w="398" w:type="pct"/>
            <w:vAlign w:val="bottom"/>
          </w:tcPr>
          <w:p w14:paraId="5F9EAF3F"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65B5E48B" w14:textId="77777777" w:rsidR="006415C0" w:rsidRPr="0076663A" w:rsidRDefault="006415C0" w:rsidP="00EF063E">
            <w:pPr>
              <w:rPr>
                <w:b/>
                <w:sz w:val="18"/>
                <w:szCs w:val="20"/>
              </w:rPr>
            </w:pPr>
            <w:r w:rsidRPr="0076663A">
              <w:rPr>
                <w:rFonts w:ascii="Calibri" w:eastAsia="Times New Roman" w:hAnsi="Calibri"/>
                <w:color w:val="000000"/>
                <w:sz w:val="18"/>
                <w:szCs w:val="22"/>
              </w:rPr>
              <w:t>Hand grip strength</w:t>
            </w:r>
          </w:p>
        </w:tc>
        <w:tc>
          <w:tcPr>
            <w:tcW w:w="300" w:type="pct"/>
            <w:vAlign w:val="bottom"/>
          </w:tcPr>
          <w:p w14:paraId="0E0D8E7A" w14:textId="77777777" w:rsidR="006415C0" w:rsidRPr="0076663A" w:rsidRDefault="006415C0" w:rsidP="00EF063E">
            <w:pPr>
              <w:rPr>
                <w:b/>
                <w:sz w:val="18"/>
                <w:szCs w:val="20"/>
              </w:rPr>
            </w:pPr>
            <w:r w:rsidRPr="0076663A">
              <w:rPr>
                <w:rFonts w:ascii="Calibri" w:eastAsia="Times New Roman" w:hAnsi="Calibri"/>
                <w:color w:val="000000"/>
                <w:sz w:val="18"/>
                <w:szCs w:val="22"/>
              </w:rPr>
              <w:t>-0.0051</w:t>
            </w:r>
          </w:p>
        </w:tc>
        <w:tc>
          <w:tcPr>
            <w:tcW w:w="289" w:type="pct"/>
            <w:vAlign w:val="bottom"/>
          </w:tcPr>
          <w:p w14:paraId="391F99F7" w14:textId="77777777" w:rsidR="006415C0" w:rsidRPr="0076663A" w:rsidRDefault="006415C0" w:rsidP="00EF063E">
            <w:pPr>
              <w:rPr>
                <w:b/>
                <w:sz w:val="18"/>
                <w:szCs w:val="20"/>
              </w:rPr>
            </w:pPr>
            <w:r w:rsidRPr="0076663A">
              <w:rPr>
                <w:rFonts w:ascii="Calibri" w:eastAsia="Times New Roman" w:hAnsi="Calibri"/>
                <w:color w:val="000000"/>
                <w:sz w:val="18"/>
                <w:szCs w:val="22"/>
              </w:rPr>
              <w:t>7.9e-01</w:t>
            </w:r>
          </w:p>
        </w:tc>
        <w:tc>
          <w:tcPr>
            <w:tcW w:w="254" w:type="pct"/>
            <w:vAlign w:val="bottom"/>
          </w:tcPr>
          <w:p w14:paraId="0C6262B0" w14:textId="77777777" w:rsidR="006415C0" w:rsidRPr="0076663A" w:rsidRDefault="006415C0" w:rsidP="00EF063E">
            <w:pPr>
              <w:rPr>
                <w:b/>
                <w:sz w:val="18"/>
                <w:szCs w:val="20"/>
              </w:rPr>
            </w:pPr>
            <w:r w:rsidRPr="0076663A">
              <w:rPr>
                <w:rFonts w:ascii="Calibri" w:eastAsia="Times New Roman" w:hAnsi="Calibri"/>
                <w:color w:val="000000"/>
                <w:sz w:val="18"/>
                <w:szCs w:val="22"/>
              </w:rPr>
              <w:t>&lt;0.001</w:t>
            </w:r>
          </w:p>
        </w:tc>
        <w:tc>
          <w:tcPr>
            <w:tcW w:w="395" w:type="pct"/>
            <w:vAlign w:val="bottom"/>
          </w:tcPr>
          <w:p w14:paraId="3570B821" w14:textId="77777777" w:rsidR="006415C0" w:rsidRPr="0076663A" w:rsidRDefault="006415C0" w:rsidP="00EF063E">
            <w:pPr>
              <w:rPr>
                <w:rFonts w:eastAsia="Times New Roman"/>
                <w:color w:val="000000"/>
                <w:sz w:val="18"/>
                <w:szCs w:val="20"/>
              </w:rPr>
            </w:pPr>
          </w:p>
        </w:tc>
      </w:tr>
      <w:tr w:rsidR="0076663A" w14:paraId="4C9F1B95" w14:textId="77777777" w:rsidTr="0076663A">
        <w:trPr>
          <w:trHeight w:val="12"/>
        </w:trPr>
        <w:tc>
          <w:tcPr>
            <w:tcW w:w="533" w:type="pct"/>
            <w:vAlign w:val="bottom"/>
          </w:tcPr>
          <w:p w14:paraId="08BF1D78" w14:textId="77777777" w:rsidR="006415C0" w:rsidRPr="0076663A" w:rsidRDefault="006415C0" w:rsidP="00EF063E">
            <w:pPr>
              <w:rPr>
                <w:b/>
                <w:sz w:val="18"/>
                <w:szCs w:val="20"/>
              </w:rPr>
            </w:pPr>
            <w:r w:rsidRPr="0076663A">
              <w:rPr>
                <w:rFonts w:ascii="Calibri" w:eastAsia="Times New Roman" w:hAnsi="Calibri"/>
                <w:color w:val="000000"/>
                <w:sz w:val="18"/>
                <w:szCs w:val="22"/>
              </w:rPr>
              <w:t>Forced vital capacity</w:t>
            </w:r>
          </w:p>
        </w:tc>
        <w:tc>
          <w:tcPr>
            <w:tcW w:w="253" w:type="pct"/>
            <w:vAlign w:val="bottom"/>
          </w:tcPr>
          <w:p w14:paraId="26DA3BAB" w14:textId="77777777" w:rsidR="006415C0" w:rsidRPr="0076663A" w:rsidRDefault="006415C0" w:rsidP="00EF063E">
            <w:pPr>
              <w:rPr>
                <w:b/>
                <w:sz w:val="18"/>
                <w:szCs w:val="20"/>
              </w:rPr>
            </w:pPr>
            <w:r w:rsidRPr="0076663A">
              <w:rPr>
                <w:rFonts w:ascii="Calibri" w:eastAsia="Times New Roman" w:hAnsi="Calibri"/>
                <w:color w:val="000000"/>
                <w:sz w:val="18"/>
                <w:szCs w:val="22"/>
              </w:rPr>
              <w:t>0.03</w:t>
            </w:r>
          </w:p>
        </w:tc>
        <w:tc>
          <w:tcPr>
            <w:tcW w:w="364" w:type="pct"/>
            <w:vAlign w:val="bottom"/>
          </w:tcPr>
          <w:p w14:paraId="1D2FD601"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7.4e-06</w:t>
            </w:r>
          </w:p>
        </w:tc>
        <w:tc>
          <w:tcPr>
            <w:tcW w:w="286" w:type="pct"/>
            <w:vAlign w:val="bottom"/>
          </w:tcPr>
          <w:p w14:paraId="4F31B7C2" w14:textId="77777777" w:rsidR="006415C0" w:rsidRPr="0076663A" w:rsidRDefault="006415C0" w:rsidP="00EF063E">
            <w:pPr>
              <w:rPr>
                <w:b/>
                <w:sz w:val="18"/>
                <w:szCs w:val="20"/>
              </w:rPr>
            </w:pPr>
            <w:r w:rsidRPr="0076663A">
              <w:rPr>
                <w:rFonts w:ascii="Calibri" w:eastAsia="Times New Roman" w:hAnsi="Calibri"/>
                <w:color w:val="000000"/>
                <w:sz w:val="18"/>
                <w:szCs w:val="22"/>
              </w:rPr>
              <w:t>0.00092</w:t>
            </w:r>
          </w:p>
        </w:tc>
        <w:tc>
          <w:tcPr>
            <w:tcW w:w="470" w:type="pct"/>
            <w:vAlign w:val="bottom"/>
          </w:tcPr>
          <w:p w14:paraId="41636DAF"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1E73B51B"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0.045</w:t>
            </w:r>
          </w:p>
        </w:tc>
        <w:tc>
          <w:tcPr>
            <w:tcW w:w="348" w:type="pct"/>
            <w:vAlign w:val="bottom"/>
          </w:tcPr>
          <w:p w14:paraId="57F7A12D"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1.1e-05</w:t>
            </w:r>
          </w:p>
        </w:tc>
        <w:tc>
          <w:tcPr>
            <w:tcW w:w="293" w:type="pct"/>
            <w:vAlign w:val="bottom"/>
          </w:tcPr>
          <w:p w14:paraId="51EF296B"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0.002</w:t>
            </w:r>
          </w:p>
        </w:tc>
        <w:tc>
          <w:tcPr>
            <w:tcW w:w="398" w:type="pct"/>
            <w:vAlign w:val="bottom"/>
          </w:tcPr>
          <w:p w14:paraId="5F14C131"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3A444E0B" w14:textId="77777777" w:rsidR="006415C0" w:rsidRPr="0076663A" w:rsidRDefault="006415C0" w:rsidP="00EF063E">
            <w:pPr>
              <w:rPr>
                <w:b/>
                <w:sz w:val="18"/>
                <w:szCs w:val="20"/>
              </w:rPr>
            </w:pPr>
            <w:r w:rsidRPr="0076663A">
              <w:rPr>
                <w:rFonts w:ascii="Calibri" w:eastAsia="Times New Roman" w:hAnsi="Calibri"/>
                <w:color w:val="000000"/>
                <w:sz w:val="18"/>
                <w:szCs w:val="22"/>
              </w:rPr>
              <w:t>Hand grip strength</w:t>
            </w:r>
          </w:p>
        </w:tc>
        <w:tc>
          <w:tcPr>
            <w:tcW w:w="300" w:type="pct"/>
            <w:vAlign w:val="bottom"/>
          </w:tcPr>
          <w:p w14:paraId="6972BC48" w14:textId="77777777" w:rsidR="006415C0" w:rsidRPr="0076663A" w:rsidRDefault="006415C0" w:rsidP="00EF063E">
            <w:pPr>
              <w:rPr>
                <w:b/>
                <w:sz w:val="18"/>
                <w:szCs w:val="20"/>
              </w:rPr>
            </w:pPr>
            <w:r w:rsidRPr="0076663A">
              <w:rPr>
                <w:rFonts w:ascii="Calibri" w:eastAsia="Times New Roman" w:hAnsi="Calibri"/>
                <w:color w:val="000000"/>
                <w:sz w:val="18"/>
                <w:szCs w:val="22"/>
              </w:rPr>
              <w:t>0.0081</w:t>
            </w:r>
          </w:p>
        </w:tc>
        <w:tc>
          <w:tcPr>
            <w:tcW w:w="289" w:type="pct"/>
            <w:vAlign w:val="bottom"/>
          </w:tcPr>
          <w:p w14:paraId="71AE1083" w14:textId="77777777" w:rsidR="006415C0" w:rsidRPr="0076663A" w:rsidRDefault="006415C0" w:rsidP="00EF063E">
            <w:pPr>
              <w:rPr>
                <w:b/>
                <w:sz w:val="18"/>
                <w:szCs w:val="20"/>
              </w:rPr>
            </w:pPr>
            <w:r w:rsidRPr="0076663A">
              <w:rPr>
                <w:rFonts w:ascii="Calibri" w:eastAsia="Times New Roman" w:hAnsi="Calibri"/>
                <w:color w:val="000000"/>
                <w:sz w:val="18"/>
                <w:szCs w:val="22"/>
              </w:rPr>
              <w:t>6.7e-01</w:t>
            </w:r>
          </w:p>
        </w:tc>
        <w:tc>
          <w:tcPr>
            <w:tcW w:w="254" w:type="pct"/>
            <w:vAlign w:val="bottom"/>
          </w:tcPr>
          <w:p w14:paraId="3DBC632E" w14:textId="77777777" w:rsidR="006415C0" w:rsidRPr="0076663A" w:rsidRDefault="006415C0" w:rsidP="00EF063E">
            <w:pPr>
              <w:rPr>
                <w:b/>
                <w:sz w:val="18"/>
                <w:szCs w:val="20"/>
              </w:rPr>
            </w:pPr>
            <w:r w:rsidRPr="0076663A">
              <w:rPr>
                <w:rFonts w:ascii="Calibri" w:eastAsia="Times New Roman" w:hAnsi="Calibri"/>
                <w:color w:val="000000"/>
                <w:sz w:val="18"/>
                <w:szCs w:val="22"/>
              </w:rPr>
              <w:t>&lt;0.001</w:t>
            </w:r>
          </w:p>
        </w:tc>
        <w:tc>
          <w:tcPr>
            <w:tcW w:w="395" w:type="pct"/>
            <w:vAlign w:val="bottom"/>
          </w:tcPr>
          <w:p w14:paraId="7F35C3A2" w14:textId="77777777" w:rsidR="006415C0" w:rsidRPr="0076663A" w:rsidRDefault="006415C0" w:rsidP="00EF063E">
            <w:pPr>
              <w:rPr>
                <w:rFonts w:eastAsia="Times New Roman"/>
                <w:color w:val="000000"/>
                <w:sz w:val="18"/>
                <w:szCs w:val="20"/>
              </w:rPr>
            </w:pPr>
          </w:p>
        </w:tc>
      </w:tr>
      <w:tr w:rsidR="0076663A" w14:paraId="6E23FA7B" w14:textId="77777777" w:rsidTr="0076663A">
        <w:trPr>
          <w:trHeight w:val="129"/>
        </w:trPr>
        <w:tc>
          <w:tcPr>
            <w:tcW w:w="533" w:type="pct"/>
            <w:vAlign w:val="bottom"/>
          </w:tcPr>
          <w:p w14:paraId="0EF1F52E" w14:textId="77777777" w:rsidR="006415C0" w:rsidRPr="0076663A" w:rsidRDefault="006415C0" w:rsidP="00EF063E">
            <w:pPr>
              <w:rPr>
                <w:b/>
                <w:sz w:val="18"/>
                <w:szCs w:val="20"/>
              </w:rPr>
            </w:pPr>
            <w:r w:rsidRPr="0076663A">
              <w:rPr>
                <w:rFonts w:ascii="Calibri" w:eastAsia="Times New Roman" w:hAnsi="Calibri"/>
                <w:color w:val="000000"/>
                <w:sz w:val="18"/>
                <w:szCs w:val="22"/>
              </w:rPr>
              <w:t>Forced expiratory volume</w:t>
            </w:r>
          </w:p>
        </w:tc>
        <w:tc>
          <w:tcPr>
            <w:tcW w:w="253" w:type="pct"/>
            <w:vAlign w:val="bottom"/>
          </w:tcPr>
          <w:p w14:paraId="73579536" w14:textId="77777777" w:rsidR="006415C0" w:rsidRPr="0076663A" w:rsidRDefault="006415C0" w:rsidP="00EF063E">
            <w:pPr>
              <w:rPr>
                <w:b/>
                <w:sz w:val="18"/>
                <w:szCs w:val="20"/>
              </w:rPr>
            </w:pPr>
            <w:r w:rsidRPr="0076663A">
              <w:rPr>
                <w:rFonts w:ascii="Calibri" w:eastAsia="Times New Roman" w:hAnsi="Calibri"/>
                <w:color w:val="000000"/>
                <w:sz w:val="18"/>
                <w:szCs w:val="22"/>
              </w:rPr>
              <w:t>0.027</w:t>
            </w:r>
          </w:p>
        </w:tc>
        <w:tc>
          <w:tcPr>
            <w:tcW w:w="364" w:type="pct"/>
            <w:vAlign w:val="bottom"/>
          </w:tcPr>
          <w:p w14:paraId="02043EF8"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2.3e-04</w:t>
            </w:r>
          </w:p>
        </w:tc>
        <w:tc>
          <w:tcPr>
            <w:tcW w:w="286" w:type="pct"/>
            <w:vAlign w:val="bottom"/>
          </w:tcPr>
          <w:p w14:paraId="77F0576E" w14:textId="77777777" w:rsidR="006415C0" w:rsidRPr="0076663A" w:rsidRDefault="006415C0" w:rsidP="00EF063E">
            <w:pPr>
              <w:rPr>
                <w:b/>
                <w:sz w:val="18"/>
                <w:szCs w:val="20"/>
              </w:rPr>
            </w:pPr>
            <w:r w:rsidRPr="0076663A">
              <w:rPr>
                <w:rFonts w:ascii="Calibri" w:eastAsia="Times New Roman" w:hAnsi="Calibri"/>
                <w:color w:val="000000"/>
                <w:sz w:val="18"/>
                <w:szCs w:val="22"/>
              </w:rPr>
              <w:t>0.00072</w:t>
            </w:r>
          </w:p>
        </w:tc>
        <w:tc>
          <w:tcPr>
            <w:tcW w:w="470" w:type="pct"/>
            <w:vAlign w:val="bottom"/>
          </w:tcPr>
          <w:p w14:paraId="5A56FEAA"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5674994C"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0.06</w:t>
            </w:r>
          </w:p>
        </w:tc>
        <w:tc>
          <w:tcPr>
            <w:tcW w:w="348" w:type="pct"/>
            <w:vAlign w:val="bottom"/>
          </w:tcPr>
          <w:p w14:paraId="5229D4C5"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7.8e-08</w:t>
            </w:r>
          </w:p>
        </w:tc>
        <w:tc>
          <w:tcPr>
            <w:tcW w:w="293" w:type="pct"/>
            <w:vAlign w:val="bottom"/>
          </w:tcPr>
          <w:p w14:paraId="29D47371"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0.0036</w:t>
            </w:r>
          </w:p>
        </w:tc>
        <w:tc>
          <w:tcPr>
            <w:tcW w:w="398" w:type="pct"/>
            <w:vAlign w:val="bottom"/>
          </w:tcPr>
          <w:p w14:paraId="565D82C7"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5C6EE621" w14:textId="77777777" w:rsidR="006415C0" w:rsidRPr="0076663A" w:rsidRDefault="006415C0" w:rsidP="00EF063E">
            <w:pPr>
              <w:rPr>
                <w:b/>
                <w:sz w:val="18"/>
                <w:szCs w:val="20"/>
              </w:rPr>
            </w:pPr>
            <w:r w:rsidRPr="0076663A">
              <w:rPr>
                <w:rFonts w:ascii="Calibri" w:eastAsia="Times New Roman" w:hAnsi="Calibri"/>
                <w:color w:val="000000"/>
                <w:sz w:val="18"/>
                <w:szCs w:val="22"/>
              </w:rPr>
              <w:t>Hand grip strength</w:t>
            </w:r>
          </w:p>
        </w:tc>
        <w:tc>
          <w:tcPr>
            <w:tcW w:w="300" w:type="pct"/>
            <w:vAlign w:val="bottom"/>
          </w:tcPr>
          <w:p w14:paraId="257F7806" w14:textId="77777777" w:rsidR="006415C0" w:rsidRPr="0076663A" w:rsidRDefault="006415C0" w:rsidP="00EF063E">
            <w:pPr>
              <w:rPr>
                <w:b/>
                <w:sz w:val="18"/>
                <w:szCs w:val="20"/>
              </w:rPr>
            </w:pPr>
            <w:r w:rsidRPr="0076663A">
              <w:rPr>
                <w:rFonts w:ascii="Calibri" w:eastAsia="Times New Roman" w:hAnsi="Calibri"/>
                <w:color w:val="000000"/>
                <w:sz w:val="18"/>
                <w:szCs w:val="22"/>
              </w:rPr>
              <w:t>0.019</w:t>
            </w:r>
          </w:p>
        </w:tc>
        <w:tc>
          <w:tcPr>
            <w:tcW w:w="289" w:type="pct"/>
            <w:vAlign w:val="bottom"/>
          </w:tcPr>
          <w:p w14:paraId="262C5792" w14:textId="77777777" w:rsidR="006415C0" w:rsidRPr="0076663A" w:rsidRDefault="006415C0" w:rsidP="00EF063E">
            <w:pPr>
              <w:rPr>
                <w:b/>
                <w:sz w:val="18"/>
                <w:szCs w:val="20"/>
              </w:rPr>
            </w:pPr>
            <w:r w:rsidRPr="0076663A">
              <w:rPr>
                <w:rFonts w:ascii="Calibri" w:eastAsia="Times New Roman" w:hAnsi="Calibri"/>
                <w:color w:val="000000"/>
                <w:sz w:val="18"/>
                <w:szCs w:val="22"/>
              </w:rPr>
              <w:t>3.3e-01</w:t>
            </w:r>
          </w:p>
        </w:tc>
        <w:tc>
          <w:tcPr>
            <w:tcW w:w="254" w:type="pct"/>
            <w:vAlign w:val="bottom"/>
          </w:tcPr>
          <w:p w14:paraId="0E284A44" w14:textId="77777777" w:rsidR="006415C0" w:rsidRPr="0076663A" w:rsidRDefault="006415C0" w:rsidP="00EF063E">
            <w:pPr>
              <w:rPr>
                <w:b/>
                <w:sz w:val="18"/>
                <w:szCs w:val="20"/>
              </w:rPr>
            </w:pPr>
            <w:r w:rsidRPr="0076663A">
              <w:rPr>
                <w:rFonts w:ascii="Calibri" w:eastAsia="Times New Roman" w:hAnsi="Calibri"/>
                <w:color w:val="000000"/>
                <w:sz w:val="18"/>
                <w:szCs w:val="22"/>
              </w:rPr>
              <w:t>&lt;0.001</w:t>
            </w:r>
          </w:p>
        </w:tc>
        <w:tc>
          <w:tcPr>
            <w:tcW w:w="395" w:type="pct"/>
            <w:vAlign w:val="bottom"/>
          </w:tcPr>
          <w:p w14:paraId="3AB5DE75" w14:textId="77777777" w:rsidR="006415C0" w:rsidRPr="0076663A" w:rsidRDefault="006415C0" w:rsidP="00EF063E">
            <w:pPr>
              <w:rPr>
                <w:rFonts w:eastAsia="Times New Roman"/>
                <w:color w:val="000000"/>
                <w:sz w:val="18"/>
                <w:szCs w:val="20"/>
              </w:rPr>
            </w:pPr>
          </w:p>
        </w:tc>
      </w:tr>
      <w:tr w:rsidR="0076663A" w14:paraId="50BA74C4" w14:textId="77777777" w:rsidTr="0076663A">
        <w:trPr>
          <w:trHeight w:val="208"/>
        </w:trPr>
        <w:tc>
          <w:tcPr>
            <w:tcW w:w="533" w:type="pct"/>
            <w:vAlign w:val="bottom"/>
          </w:tcPr>
          <w:p w14:paraId="754D2190" w14:textId="77777777" w:rsidR="006415C0" w:rsidRPr="0076663A" w:rsidRDefault="006415C0" w:rsidP="00EF063E">
            <w:pPr>
              <w:rPr>
                <w:b/>
                <w:sz w:val="18"/>
                <w:szCs w:val="20"/>
              </w:rPr>
            </w:pPr>
            <w:r w:rsidRPr="0076663A">
              <w:rPr>
                <w:rFonts w:ascii="Calibri" w:eastAsia="Times New Roman" w:hAnsi="Calibri"/>
                <w:color w:val="000000"/>
                <w:sz w:val="18"/>
                <w:szCs w:val="22"/>
              </w:rPr>
              <w:t>Hand grip strength left</w:t>
            </w:r>
          </w:p>
        </w:tc>
        <w:tc>
          <w:tcPr>
            <w:tcW w:w="253" w:type="pct"/>
            <w:vAlign w:val="bottom"/>
          </w:tcPr>
          <w:p w14:paraId="2B0D8C45" w14:textId="77777777" w:rsidR="006415C0" w:rsidRPr="0076663A" w:rsidRDefault="006415C0" w:rsidP="00EF063E">
            <w:pPr>
              <w:rPr>
                <w:b/>
                <w:sz w:val="18"/>
                <w:szCs w:val="20"/>
              </w:rPr>
            </w:pPr>
            <w:r w:rsidRPr="0076663A">
              <w:rPr>
                <w:rFonts w:ascii="Calibri" w:eastAsia="Times New Roman" w:hAnsi="Calibri"/>
                <w:color w:val="000000"/>
                <w:sz w:val="18"/>
                <w:szCs w:val="22"/>
              </w:rPr>
              <w:t>0.039</w:t>
            </w:r>
          </w:p>
        </w:tc>
        <w:tc>
          <w:tcPr>
            <w:tcW w:w="364" w:type="pct"/>
            <w:vAlign w:val="bottom"/>
          </w:tcPr>
          <w:p w14:paraId="41CB0FC1" w14:textId="77777777" w:rsidR="006415C0" w:rsidRPr="0076663A" w:rsidRDefault="006415C0" w:rsidP="00EF063E">
            <w:pPr>
              <w:rPr>
                <w:b/>
                <w:sz w:val="18"/>
                <w:szCs w:val="20"/>
              </w:rPr>
            </w:pPr>
            <w:r w:rsidRPr="0076663A">
              <w:rPr>
                <w:rFonts w:ascii="Calibri" w:eastAsia="Times New Roman" w:hAnsi="Calibri"/>
                <w:color w:val="000000"/>
                <w:sz w:val="18"/>
                <w:szCs w:val="22"/>
              </w:rPr>
              <w:t xml:space="preserve"> 1.6e-09</w:t>
            </w:r>
          </w:p>
        </w:tc>
        <w:tc>
          <w:tcPr>
            <w:tcW w:w="286" w:type="pct"/>
            <w:vAlign w:val="bottom"/>
          </w:tcPr>
          <w:p w14:paraId="26282D0A" w14:textId="77777777" w:rsidR="006415C0" w:rsidRPr="0076663A" w:rsidRDefault="006415C0" w:rsidP="00EF063E">
            <w:pPr>
              <w:rPr>
                <w:b/>
                <w:sz w:val="18"/>
                <w:szCs w:val="20"/>
              </w:rPr>
            </w:pPr>
            <w:r w:rsidRPr="0076663A">
              <w:rPr>
                <w:rFonts w:ascii="Calibri" w:eastAsia="Times New Roman" w:hAnsi="Calibri"/>
                <w:color w:val="000000"/>
                <w:sz w:val="18"/>
                <w:szCs w:val="22"/>
              </w:rPr>
              <w:t>0.0015</w:t>
            </w:r>
          </w:p>
        </w:tc>
        <w:tc>
          <w:tcPr>
            <w:tcW w:w="470" w:type="pct"/>
            <w:vAlign w:val="bottom"/>
          </w:tcPr>
          <w:p w14:paraId="6E54AEDF"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41C5A3D6"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0.064</w:t>
            </w:r>
          </w:p>
        </w:tc>
        <w:tc>
          <w:tcPr>
            <w:tcW w:w="348" w:type="pct"/>
            <w:vAlign w:val="bottom"/>
          </w:tcPr>
          <w:p w14:paraId="562B2846"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2.9e-12</w:t>
            </w:r>
          </w:p>
        </w:tc>
        <w:tc>
          <w:tcPr>
            <w:tcW w:w="293" w:type="pct"/>
            <w:vAlign w:val="bottom"/>
          </w:tcPr>
          <w:p w14:paraId="50B4F5F9"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0.0041</w:t>
            </w:r>
          </w:p>
        </w:tc>
        <w:tc>
          <w:tcPr>
            <w:tcW w:w="398" w:type="pct"/>
            <w:vAlign w:val="bottom"/>
          </w:tcPr>
          <w:p w14:paraId="494D248D"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2F801FEC" w14:textId="77777777" w:rsidR="006415C0" w:rsidRPr="0076663A" w:rsidRDefault="006415C0" w:rsidP="00EF063E">
            <w:pPr>
              <w:rPr>
                <w:b/>
                <w:sz w:val="18"/>
                <w:szCs w:val="20"/>
              </w:rPr>
            </w:pPr>
            <w:r w:rsidRPr="0076663A">
              <w:rPr>
                <w:rFonts w:ascii="Calibri" w:eastAsia="Times New Roman" w:hAnsi="Calibri"/>
                <w:color w:val="000000"/>
                <w:sz w:val="18"/>
                <w:szCs w:val="22"/>
              </w:rPr>
              <w:t>Hand grip strength</w:t>
            </w:r>
          </w:p>
        </w:tc>
        <w:tc>
          <w:tcPr>
            <w:tcW w:w="300" w:type="pct"/>
            <w:vAlign w:val="bottom"/>
          </w:tcPr>
          <w:p w14:paraId="61556D62" w14:textId="77777777" w:rsidR="006415C0" w:rsidRPr="0076663A" w:rsidRDefault="006415C0" w:rsidP="00EF063E">
            <w:pPr>
              <w:rPr>
                <w:b/>
                <w:sz w:val="18"/>
                <w:szCs w:val="20"/>
              </w:rPr>
            </w:pPr>
            <w:r w:rsidRPr="0076663A">
              <w:rPr>
                <w:rFonts w:ascii="Calibri" w:eastAsia="Times New Roman" w:hAnsi="Calibri"/>
                <w:color w:val="000000"/>
                <w:sz w:val="18"/>
                <w:szCs w:val="22"/>
              </w:rPr>
              <w:t>-0.019</w:t>
            </w:r>
          </w:p>
        </w:tc>
        <w:tc>
          <w:tcPr>
            <w:tcW w:w="289" w:type="pct"/>
            <w:vAlign w:val="bottom"/>
          </w:tcPr>
          <w:p w14:paraId="255241D6" w14:textId="77777777" w:rsidR="006415C0" w:rsidRPr="0076663A" w:rsidRDefault="006415C0" w:rsidP="00EF063E">
            <w:pPr>
              <w:rPr>
                <w:b/>
                <w:sz w:val="18"/>
                <w:szCs w:val="20"/>
              </w:rPr>
            </w:pPr>
            <w:r w:rsidRPr="0076663A">
              <w:rPr>
                <w:rFonts w:ascii="Calibri" w:eastAsia="Times New Roman" w:hAnsi="Calibri"/>
                <w:color w:val="000000"/>
                <w:sz w:val="18"/>
                <w:szCs w:val="22"/>
              </w:rPr>
              <w:t>3.1e-01</w:t>
            </w:r>
          </w:p>
        </w:tc>
        <w:tc>
          <w:tcPr>
            <w:tcW w:w="254" w:type="pct"/>
            <w:vAlign w:val="bottom"/>
          </w:tcPr>
          <w:p w14:paraId="5FB48489" w14:textId="77777777" w:rsidR="006415C0" w:rsidRPr="0076663A" w:rsidRDefault="006415C0" w:rsidP="00EF063E">
            <w:pPr>
              <w:rPr>
                <w:b/>
                <w:sz w:val="18"/>
                <w:szCs w:val="20"/>
              </w:rPr>
            </w:pPr>
            <w:r w:rsidRPr="0076663A">
              <w:rPr>
                <w:rFonts w:ascii="Calibri" w:eastAsia="Times New Roman" w:hAnsi="Calibri"/>
                <w:color w:val="000000"/>
                <w:sz w:val="18"/>
                <w:szCs w:val="22"/>
              </w:rPr>
              <w:t>&lt;0.001</w:t>
            </w:r>
          </w:p>
        </w:tc>
        <w:tc>
          <w:tcPr>
            <w:tcW w:w="395" w:type="pct"/>
            <w:vAlign w:val="bottom"/>
          </w:tcPr>
          <w:p w14:paraId="2B4D54C9" w14:textId="77777777" w:rsidR="006415C0" w:rsidRPr="0076663A" w:rsidRDefault="006415C0" w:rsidP="00EF063E">
            <w:pPr>
              <w:rPr>
                <w:rFonts w:eastAsia="Times New Roman"/>
                <w:color w:val="000000"/>
                <w:sz w:val="18"/>
                <w:szCs w:val="20"/>
              </w:rPr>
            </w:pPr>
          </w:p>
        </w:tc>
      </w:tr>
      <w:tr w:rsidR="0076663A" w14:paraId="73455E74" w14:textId="77777777" w:rsidTr="0076663A">
        <w:trPr>
          <w:trHeight w:val="208"/>
        </w:trPr>
        <w:tc>
          <w:tcPr>
            <w:tcW w:w="533" w:type="pct"/>
            <w:vAlign w:val="bottom"/>
          </w:tcPr>
          <w:p w14:paraId="1C1E6390" w14:textId="77777777" w:rsidR="006415C0" w:rsidRPr="0076663A" w:rsidRDefault="006415C0" w:rsidP="00EF063E">
            <w:pPr>
              <w:rPr>
                <w:rFonts w:eastAsia="Times New Roman"/>
                <w:b/>
                <w:color w:val="000000"/>
                <w:sz w:val="18"/>
                <w:szCs w:val="20"/>
              </w:rPr>
            </w:pPr>
            <w:r w:rsidRPr="0076663A">
              <w:rPr>
                <w:rFonts w:ascii="Calibri" w:eastAsia="Times New Roman" w:hAnsi="Calibri"/>
                <w:color w:val="000000"/>
                <w:sz w:val="18"/>
                <w:szCs w:val="22"/>
              </w:rPr>
              <w:t>Weight</w:t>
            </w:r>
          </w:p>
        </w:tc>
        <w:tc>
          <w:tcPr>
            <w:tcW w:w="253" w:type="pct"/>
            <w:vAlign w:val="bottom"/>
          </w:tcPr>
          <w:p w14:paraId="54DE556A" w14:textId="77777777" w:rsidR="006415C0" w:rsidRPr="0076663A" w:rsidRDefault="006415C0" w:rsidP="00EF063E">
            <w:pPr>
              <w:rPr>
                <w:rFonts w:eastAsia="Times New Roman"/>
                <w:b/>
                <w:color w:val="000000"/>
                <w:sz w:val="18"/>
                <w:szCs w:val="20"/>
              </w:rPr>
            </w:pPr>
            <w:r w:rsidRPr="0076663A">
              <w:rPr>
                <w:rFonts w:ascii="Calibri" w:eastAsia="Times New Roman" w:hAnsi="Calibri"/>
                <w:color w:val="000000"/>
                <w:sz w:val="18"/>
                <w:szCs w:val="22"/>
              </w:rPr>
              <w:t>0.39</w:t>
            </w:r>
          </w:p>
        </w:tc>
        <w:tc>
          <w:tcPr>
            <w:tcW w:w="364" w:type="pct"/>
            <w:vAlign w:val="bottom"/>
          </w:tcPr>
          <w:p w14:paraId="707FB5FF" w14:textId="77777777" w:rsidR="006415C0" w:rsidRPr="0076663A" w:rsidRDefault="006415C0" w:rsidP="00EF063E">
            <w:pPr>
              <w:rPr>
                <w:rFonts w:eastAsia="Times New Roman"/>
                <w:b/>
                <w:color w:val="000000"/>
                <w:sz w:val="18"/>
                <w:szCs w:val="20"/>
              </w:rPr>
            </w:pPr>
            <w:r w:rsidRPr="0076663A">
              <w:rPr>
                <w:rFonts w:ascii="Calibri" w:eastAsia="Times New Roman" w:hAnsi="Calibri"/>
                <w:color w:val="000000"/>
                <w:sz w:val="18"/>
                <w:szCs w:val="22"/>
              </w:rPr>
              <w:t xml:space="preserve"> 0.0e+00</w:t>
            </w:r>
          </w:p>
        </w:tc>
        <w:tc>
          <w:tcPr>
            <w:tcW w:w="286" w:type="pct"/>
            <w:vAlign w:val="bottom"/>
          </w:tcPr>
          <w:p w14:paraId="6E75E674" w14:textId="77777777" w:rsidR="006415C0" w:rsidRPr="0076663A" w:rsidRDefault="006415C0" w:rsidP="00EF063E">
            <w:pPr>
              <w:rPr>
                <w:rFonts w:eastAsia="Times New Roman"/>
                <w:b/>
                <w:color w:val="000000"/>
                <w:sz w:val="18"/>
                <w:szCs w:val="20"/>
              </w:rPr>
            </w:pPr>
            <w:r w:rsidRPr="0076663A">
              <w:rPr>
                <w:rFonts w:ascii="Calibri" w:eastAsia="Times New Roman" w:hAnsi="Calibri"/>
                <w:color w:val="000000"/>
                <w:sz w:val="18"/>
                <w:szCs w:val="22"/>
              </w:rPr>
              <w:t>0.15</w:t>
            </w:r>
          </w:p>
        </w:tc>
        <w:tc>
          <w:tcPr>
            <w:tcW w:w="470" w:type="pct"/>
            <w:vAlign w:val="bottom"/>
          </w:tcPr>
          <w:p w14:paraId="3C16E2DB" w14:textId="77777777" w:rsidR="006415C0" w:rsidRPr="0076663A" w:rsidRDefault="006415C0" w:rsidP="00EF063E">
            <w:pPr>
              <w:rPr>
                <w:rFonts w:ascii="Calibri" w:eastAsia="Times New Roman" w:hAnsi="Calibri"/>
                <w:b/>
                <w:color w:val="000000"/>
                <w:sz w:val="18"/>
                <w:szCs w:val="20"/>
              </w:rPr>
            </w:pPr>
          </w:p>
        </w:tc>
        <w:tc>
          <w:tcPr>
            <w:tcW w:w="253" w:type="pct"/>
            <w:vAlign w:val="bottom"/>
          </w:tcPr>
          <w:p w14:paraId="5509C8FE"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0.39</w:t>
            </w:r>
          </w:p>
        </w:tc>
        <w:tc>
          <w:tcPr>
            <w:tcW w:w="348" w:type="pct"/>
            <w:vAlign w:val="bottom"/>
          </w:tcPr>
          <w:p w14:paraId="7370A584"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5.8e-231</w:t>
            </w:r>
          </w:p>
        </w:tc>
        <w:tc>
          <w:tcPr>
            <w:tcW w:w="293" w:type="pct"/>
            <w:vAlign w:val="bottom"/>
          </w:tcPr>
          <w:p w14:paraId="438AB2B6"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0.15</w:t>
            </w:r>
          </w:p>
        </w:tc>
        <w:tc>
          <w:tcPr>
            <w:tcW w:w="398" w:type="pct"/>
            <w:vAlign w:val="bottom"/>
          </w:tcPr>
          <w:p w14:paraId="3AF6D067" w14:textId="77777777" w:rsidR="006415C0" w:rsidRPr="0076663A" w:rsidRDefault="006415C0" w:rsidP="00EF063E">
            <w:pPr>
              <w:rPr>
                <w:rFonts w:ascii="Calibri" w:eastAsia="Times New Roman" w:hAnsi="Calibri"/>
                <w:b/>
                <w:color w:val="000000"/>
                <w:sz w:val="18"/>
                <w:szCs w:val="20"/>
              </w:rPr>
            </w:pPr>
          </w:p>
        </w:tc>
        <w:tc>
          <w:tcPr>
            <w:tcW w:w="564" w:type="pct"/>
            <w:vAlign w:val="bottom"/>
          </w:tcPr>
          <w:p w14:paraId="29A5C28E" w14:textId="77777777" w:rsidR="006415C0" w:rsidRPr="0076663A" w:rsidRDefault="006415C0" w:rsidP="00EF063E">
            <w:pPr>
              <w:rPr>
                <w:rFonts w:eastAsia="Times New Roman"/>
                <w:b/>
                <w:color w:val="000000"/>
                <w:sz w:val="18"/>
                <w:szCs w:val="20"/>
              </w:rPr>
            </w:pPr>
            <w:r w:rsidRPr="0076663A">
              <w:rPr>
                <w:rFonts w:ascii="Calibri" w:eastAsia="Times New Roman" w:hAnsi="Calibri"/>
                <w:color w:val="000000"/>
                <w:sz w:val="18"/>
                <w:szCs w:val="22"/>
              </w:rPr>
              <w:t>Weight</w:t>
            </w:r>
          </w:p>
        </w:tc>
        <w:tc>
          <w:tcPr>
            <w:tcW w:w="300" w:type="pct"/>
            <w:vAlign w:val="bottom"/>
          </w:tcPr>
          <w:p w14:paraId="572591D5" w14:textId="77777777" w:rsidR="006415C0" w:rsidRPr="0076663A" w:rsidRDefault="006415C0" w:rsidP="00EF063E">
            <w:pPr>
              <w:rPr>
                <w:rFonts w:eastAsia="Times New Roman"/>
                <w:b/>
                <w:color w:val="000000"/>
                <w:sz w:val="18"/>
                <w:szCs w:val="20"/>
              </w:rPr>
            </w:pPr>
            <w:r w:rsidRPr="0076663A">
              <w:rPr>
                <w:rFonts w:ascii="Calibri" w:eastAsia="Times New Roman" w:hAnsi="Calibri"/>
                <w:color w:val="000000"/>
                <w:sz w:val="18"/>
                <w:szCs w:val="22"/>
              </w:rPr>
              <w:t>0.19</w:t>
            </w:r>
          </w:p>
        </w:tc>
        <w:tc>
          <w:tcPr>
            <w:tcW w:w="289" w:type="pct"/>
            <w:vAlign w:val="bottom"/>
          </w:tcPr>
          <w:p w14:paraId="575886D2" w14:textId="77777777" w:rsidR="006415C0" w:rsidRPr="0076663A" w:rsidRDefault="006415C0" w:rsidP="00EF063E">
            <w:pPr>
              <w:rPr>
                <w:rFonts w:eastAsia="Times New Roman"/>
                <w:b/>
                <w:color w:val="000000"/>
                <w:sz w:val="18"/>
                <w:szCs w:val="20"/>
              </w:rPr>
            </w:pPr>
            <w:r w:rsidRPr="0076663A">
              <w:rPr>
                <w:rFonts w:ascii="Calibri" w:eastAsia="Times New Roman" w:hAnsi="Calibri"/>
                <w:color w:val="000000"/>
                <w:sz w:val="18"/>
                <w:szCs w:val="22"/>
              </w:rPr>
              <w:t>1.2e-12</w:t>
            </w:r>
          </w:p>
        </w:tc>
        <w:tc>
          <w:tcPr>
            <w:tcW w:w="254" w:type="pct"/>
            <w:vAlign w:val="bottom"/>
          </w:tcPr>
          <w:p w14:paraId="7A391C73" w14:textId="77777777" w:rsidR="006415C0" w:rsidRPr="0076663A" w:rsidRDefault="006415C0" w:rsidP="00EF063E">
            <w:pPr>
              <w:rPr>
                <w:rFonts w:eastAsia="Times New Roman"/>
                <w:b/>
                <w:color w:val="000000"/>
                <w:sz w:val="18"/>
                <w:szCs w:val="20"/>
              </w:rPr>
            </w:pPr>
            <w:r w:rsidRPr="0076663A">
              <w:rPr>
                <w:rFonts w:ascii="Calibri" w:eastAsia="Times New Roman" w:hAnsi="Calibri"/>
                <w:color w:val="000000"/>
                <w:sz w:val="18"/>
                <w:szCs w:val="22"/>
              </w:rPr>
              <w:t>0.036</w:t>
            </w:r>
          </w:p>
        </w:tc>
        <w:tc>
          <w:tcPr>
            <w:tcW w:w="395" w:type="pct"/>
            <w:vAlign w:val="bottom"/>
          </w:tcPr>
          <w:p w14:paraId="7C0552C6" w14:textId="77777777" w:rsidR="006415C0" w:rsidRPr="0076663A" w:rsidRDefault="006415C0" w:rsidP="00EF063E">
            <w:pPr>
              <w:rPr>
                <w:rFonts w:eastAsia="Times New Roman"/>
                <w:b/>
                <w:color w:val="000000"/>
                <w:sz w:val="18"/>
                <w:szCs w:val="20"/>
              </w:rPr>
            </w:pPr>
          </w:p>
        </w:tc>
      </w:tr>
      <w:tr w:rsidR="0076663A" w14:paraId="232E86E4" w14:textId="77777777" w:rsidTr="0076663A">
        <w:trPr>
          <w:trHeight w:val="208"/>
        </w:trPr>
        <w:tc>
          <w:tcPr>
            <w:tcW w:w="533" w:type="pct"/>
            <w:vAlign w:val="bottom"/>
          </w:tcPr>
          <w:p w14:paraId="474570F7"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Alcohol intake</w:t>
            </w:r>
          </w:p>
        </w:tc>
        <w:tc>
          <w:tcPr>
            <w:tcW w:w="253" w:type="pct"/>
            <w:vAlign w:val="bottom"/>
          </w:tcPr>
          <w:p w14:paraId="4E0B9211"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0.074</w:t>
            </w:r>
          </w:p>
        </w:tc>
        <w:tc>
          <w:tcPr>
            <w:tcW w:w="364" w:type="pct"/>
            <w:vAlign w:val="bottom"/>
          </w:tcPr>
          <w:p w14:paraId="2CEF63F4"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 xml:space="preserve"> 1.0e-13</w:t>
            </w:r>
          </w:p>
        </w:tc>
        <w:tc>
          <w:tcPr>
            <w:tcW w:w="286" w:type="pct"/>
            <w:vAlign w:val="bottom"/>
          </w:tcPr>
          <w:p w14:paraId="76DA4FF2"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0.0055</w:t>
            </w:r>
          </w:p>
        </w:tc>
        <w:tc>
          <w:tcPr>
            <w:tcW w:w="470" w:type="pct"/>
            <w:vAlign w:val="bottom"/>
          </w:tcPr>
          <w:p w14:paraId="3039DB9E"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36AB1B09"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0.096</w:t>
            </w:r>
          </w:p>
        </w:tc>
        <w:tc>
          <w:tcPr>
            <w:tcW w:w="348" w:type="pct"/>
            <w:vAlign w:val="bottom"/>
          </w:tcPr>
          <w:p w14:paraId="5D38EB8E"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2.9e-11</w:t>
            </w:r>
          </w:p>
        </w:tc>
        <w:tc>
          <w:tcPr>
            <w:tcW w:w="293" w:type="pct"/>
            <w:vAlign w:val="bottom"/>
          </w:tcPr>
          <w:p w14:paraId="6BB184C5"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0.0092</w:t>
            </w:r>
          </w:p>
        </w:tc>
        <w:tc>
          <w:tcPr>
            <w:tcW w:w="398" w:type="pct"/>
            <w:vAlign w:val="bottom"/>
          </w:tcPr>
          <w:p w14:paraId="143F5FC6"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5E49D91D"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Frequence alcohol use (12mo)</w:t>
            </w:r>
          </w:p>
        </w:tc>
        <w:tc>
          <w:tcPr>
            <w:tcW w:w="300" w:type="pct"/>
            <w:vAlign w:val="bottom"/>
          </w:tcPr>
          <w:p w14:paraId="521B117D"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0.06</w:t>
            </w:r>
          </w:p>
        </w:tc>
        <w:tc>
          <w:tcPr>
            <w:tcW w:w="289" w:type="pct"/>
            <w:vAlign w:val="bottom"/>
          </w:tcPr>
          <w:p w14:paraId="737ACE16"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4.3e-02</w:t>
            </w:r>
          </w:p>
        </w:tc>
        <w:tc>
          <w:tcPr>
            <w:tcW w:w="254" w:type="pct"/>
            <w:vAlign w:val="bottom"/>
          </w:tcPr>
          <w:p w14:paraId="49410E7D"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0.0036</w:t>
            </w:r>
          </w:p>
        </w:tc>
        <w:tc>
          <w:tcPr>
            <w:tcW w:w="395" w:type="pct"/>
            <w:vAlign w:val="bottom"/>
          </w:tcPr>
          <w:p w14:paraId="5FD5ABD9" w14:textId="77777777" w:rsidR="006415C0" w:rsidRPr="0076663A" w:rsidRDefault="006415C0" w:rsidP="00EF063E">
            <w:pPr>
              <w:rPr>
                <w:rFonts w:eastAsia="Times New Roman"/>
                <w:color w:val="000000"/>
                <w:sz w:val="18"/>
                <w:szCs w:val="20"/>
              </w:rPr>
            </w:pPr>
          </w:p>
        </w:tc>
      </w:tr>
      <w:tr w:rsidR="0076663A" w14:paraId="34DD7AC1" w14:textId="77777777" w:rsidTr="0076663A">
        <w:trPr>
          <w:trHeight w:val="208"/>
        </w:trPr>
        <w:tc>
          <w:tcPr>
            <w:tcW w:w="533" w:type="pct"/>
            <w:vAlign w:val="bottom"/>
          </w:tcPr>
          <w:p w14:paraId="4AF99140"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Amount alcohol drunk typical day</w:t>
            </w:r>
          </w:p>
        </w:tc>
        <w:tc>
          <w:tcPr>
            <w:tcW w:w="253" w:type="pct"/>
            <w:vAlign w:val="bottom"/>
          </w:tcPr>
          <w:p w14:paraId="63461578"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0.063</w:t>
            </w:r>
          </w:p>
        </w:tc>
        <w:tc>
          <w:tcPr>
            <w:tcW w:w="364" w:type="pct"/>
            <w:vAlign w:val="bottom"/>
          </w:tcPr>
          <w:p w14:paraId="12B298E7"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 xml:space="preserve"> 5.9e-08</w:t>
            </w:r>
          </w:p>
        </w:tc>
        <w:tc>
          <w:tcPr>
            <w:tcW w:w="286" w:type="pct"/>
            <w:vAlign w:val="bottom"/>
          </w:tcPr>
          <w:p w14:paraId="68A09681"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0.0039</w:t>
            </w:r>
          </w:p>
        </w:tc>
        <w:tc>
          <w:tcPr>
            <w:tcW w:w="470" w:type="pct"/>
            <w:vAlign w:val="bottom"/>
          </w:tcPr>
          <w:p w14:paraId="73BAC2BA"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5ECD610A"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0.075</w:t>
            </w:r>
          </w:p>
        </w:tc>
        <w:tc>
          <w:tcPr>
            <w:tcW w:w="348" w:type="pct"/>
            <w:vAlign w:val="bottom"/>
          </w:tcPr>
          <w:p w14:paraId="0810A610"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6.1e-06</w:t>
            </w:r>
          </w:p>
        </w:tc>
        <w:tc>
          <w:tcPr>
            <w:tcW w:w="293" w:type="pct"/>
            <w:vAlign w:val="bottom"/>
          </w:tcPr>
          <w:p w14:paraId="01BF56BC"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0.0056</w:t>
            </w:r>
          </w:p>
        </w:tc>
        <w:tc>
          <w:tcPr>
            <w:tcW w:w="398" w:type="pct"/>
            <w:vAlign w:val="bottom"/>
          </w:tcPr>
          <w:p w14:paraId="246F1023"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53CADE24"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Frequence alcohol use (12mo)</w:t>
            </w:r>
          </w:p>
        </w:tc>
        <w:tc>
          <w:tcPr>
            <w:tcW w:w="300" w:type="pct"/>
            <w:vAlign w:val="bottom"/>
          </w:tcPr>
          <w:p w14:paraId="28B8EA3D"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-0.0055</w:t>
            </w:r>
          </w:p>
        </w:tc>
        <w:tc>
          <w:tcPr>
            <w:tcW w:w="289" w:type="pct"/>
            <w:vAlign w:val="bottom"/>
          </w:tcPr>
          <w:p w14:paraId="58FEF3DC"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8.5e-01</w:t>
            </w:r>
          </w:p>
        </w:tc>
        <w:tc>
          <w:tcPr>
            <w:tcW w:w="254" w:type="pct"/>
            <w:vAlign w:val="bottom"/>
          </w:tcPr>
          <w:p w14:paraId="47DE269F"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&lt;0.001</w:t>
            </w:r>
          </w:p>
        </w:tc>
        <w:tc>
          <w:tcPr>
            <w:tcW w:w="395" w:type="pct"/>
            <w:vAlign w:val="bottom"/>
          </w:tcPr>
          <w:p w14:paraId="307C8A96" w14:textId="77777777" w:rsidR="006415C0" w:rsidRPr="0076663A" w:rsidRDefault="006415C0" w:rsidP="00EF063E">
            <w:pPr>
              <w:rPr>
                <w:rFonts w:eastAsia="Times New Roman"/>
                <w:color w:val="000000"/>
                <w:sz w:val="18"/>
                <w:szCs w:val="20"/>
              </w:rPr>
            </w:pPr>
          </w:p>
        </w:tc>
      </w:tr>
      <w:tr w:rsidR="0076663A" w14:paraId="24352F0E" w14:textId="77777777" w:rsidTr="0076663A">
        <w:trPr>
          <w:trHeight w:val="208"/>
        </w:trPr>
        <w:tc>
          <w:tcPr>
            <w:tcW w:w="533" w:type="pct"/>
            <w:vAlign w:val="bottom"/>
          </w:tcPr>
          <w:p w14:paraId="2FBB04EC"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lastRenderedPageBreak/>
              <w:t>Past tobacco use</w:t>
            </w:r>
          </w:p>
        </w:tc>
        <w:tc>
          <w:tcPr>
            <w:tcW w:w="253" w:type="pct"/>
            <w:vAlign w:val="bottom"/>
          </w:tcPr>
          <w:p w14:paraId="34B89E2A"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0.043</w:t>
            </w:r>
          </w:p>
        </w:tc>
        <w:tc>
          <w:tcPr>
            <w:tcW w:w="364" w:type="pct"/>
            <w:vAlign w:val="bottom"/>
          </w:tcPr>
          <w:p w14:paraId="29986F3A"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 xml:space="preserve"> 1.7e-05</w:t>
            </w:r>
          </w:p>
        </w:tc>
        <w:tc>
          <w:tcPr>
            <w:tcW w:w="286" w:type="pct"/>
            <w:vAlign w:val="bottom"/>
          </w:tcPr>
          <w:p w14:paraId="57EFBFDD"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0.0019</w:t>
            </w:r>
          </w:p>
        </w:tc>
        <w:tc>
          <w:tcPr>
            <w:tcW w:w="470" w:type="pct"/>
            <w:vAlign w:val="bottom"/>
          </w:tcPr>
          <w:p w14:paraId="23A0592E"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5989EFA8"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0.076</w:t>
            </w:r>
          </w:p>
        </w:tc>
        <w:tc>
          <w:tcPr>
            <w:tcW w:w="348" w:type="pct"/>
            <w:vAlign w:val="bottom"/>
          </w:tcPr>
          <w:p w14:paraId="1BBBF7D8"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2.2e-07</w:t>
            </w:r>
          </w:p>
        </w:tc>
        <w:tc>
          <w:tcPr>
            <w:tcW w:w="293" w:type="pct"/>
            <w:vAlign w:val="bottom"/>
          </w:tcPr>
          <w:p w14:paraId="151FDDF5"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0.0057</w:t>
            </w:r>
          </w:p>
        </w:tc>
        <w:tc>
          <w:tcPr>
            <w:tcW w:w="398" w:type="pct"/>
            <w:vAlign w:val="bottom"/>
          </w:tcPr>
          <w:p w14:paraId="0292B43C"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51190610"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FTND score</w:t>
            </w:r>
          </w:p>
        </w:tc>
        <w:tc>
          <w:tcPr>
            <w:tcW w:w="300" w:type="pct"/>
            <w:vAlign w:val="bottom"/>
          </w:tcPr>
          <w:p w14:paraId="480A6A5B"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0.024</w:t>
            </w:r>
          </w:p>
        </w:tc>
        <w:tc>
          <w:tcPr>
            <w:tcW w:w="289" w:type="pct"/>
            <w:vAlign w:val="bottom"/>
          </w:tcPr>
          <w:p w14:paraId="529F0E08"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6.8e-01</w:t>
            </w:r>
          </w:p>
        </w:tc>
        <w:tc>
          <w:tcPr>
            <w:tcW w:w="254" w:type="pct"/>
            <w:vAlign w:val="bottom"/>
          </w:tcPr>
          <w:p w14:paraId="3AEA351A"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&lt;0.001</w:t>
            </w:r>
          </w:p>
        </w:tc>
        <w:tc>
          <w:tcPr>
            <w:tcW w:w="395" w:type="pct"/>
            <w:vAlign w:val="bottom"/>
          </w:tcPr>
          <w:p w14:paraId="46040B60" w14:textId="77777777" w:rsidR="006415C0" w:rsidRPr="0076663A" w:rsidRDefault="006415C0" w:rsidP="00EF063E">
            <w:pPr>
              <w:rPr>
                <w:rFonts w:eastAsia="Times New Roman"/>
                <w:color w:val="000000"/>
                <w:sz w:val="18"/>
                <w:szCs w:val="20"/>
              </w:rPr>
            </w:pPr>
          </w:p>
        </w:tc>
      </w:tr>
      <w:tr w:rsidR="0076663A" w14:paraId="7572856C" w14:textId="77777777" w:rsidTr="0076663A">
        <w:trPr>
          <w:trHeight w:val="220"/>
        </w:trPr>
        <w:tc>
          <w:tcPr>
            <w:tcW w:w="533" w:type="pct"/>
            <w:vAlign w:val="bottom"/>
          </w:tcPr>
          <w:p w14:paraId="275AE303"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Smoking Status</w:t>
            </w:r>
          </w:p>
        </w:tc>
        <w:tc>
          <w:tcPr>
            <w:tcW w:w="253" w:type="pct"/>
            <w:vAlign w:val="bottom"/>
          </w:tcPr>
          <w:p w14:paraId="64C3A309"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0.06</w:t>
            </w:r>
          </w:p>
        </w:tc>
        <w:tc>
          <w:tcPr>
            <w:tcW w:w="364" w:type="pct"/>
            <w:vAlign w:val="bottom"/>
          </w:tcPr>
          <w:p w14:paraId="40526BE8"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 xml:space="preserve"> 2.6e-09</w:t>
            </w:r>
          </w:p>
        </w:tc>
        <w:tc>
          <w:tcPr>
            <w:tcW w:w="286" w:type="pct"/>
            <w:vAlign w:val="bottom"/>
          </w:tcPr>
          <w:p w14:paraId="350282BE"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0.0036</w:t>
            </w:r>
          </w:p>
        </w:tc>
        <w:tc>
          <w:tcPr>
            <w:tcW w:w="470" w:type="pct"/>
            <w:vAlign w:val="bottom"/>
          </w:tcPr>
          <w:p w14:paraId="3C5E763C"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0EEAB304"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0.1</w:t>
            </w:r>
          </w:p>
        </w:tc>
        <w:tc>
          <w:tcPr>
            <w:tcW w:w="348" w:type="pct"/>
            <w:vAlign w:val="bottom"/>
          </w:tcPr>
          <w:p w14:paraId="5CE26469"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2.5e-12</w:t>
            </w:r>
          </w:p>
        </w:tc>
        <w:tc>
          <w:tcPr>
            <w:tcW w:w="293" w:type="pct"/>
            <w:vAlign w:val="bottom"/>
          </w:tcPr>
          <w:p w14:paraId="743306AE"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0.01</w:t>
            </w:r>
          </w:p>
        </w:tc>
        <w:tc>
          <w:tcPr>
            <w:tcW w:w="398" w:type="pct"/>
            <w:vAlign w:val="bottom"/>
          </w:tcPr>
          <w:p w14:paraId="649428AF"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22E9BBEF"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FTND score</w:t>
            </w:r>
          </w:p>
        </w:tc>
        <w:tc>
          <w:tcPr>
            <w:tcW w:w="300" w:type="pct"/>
            <w:vAlign w:val="bottom"/>
          </w:tcPr>
          <w:p w14:paraId="7BDB8B0D"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-0.013</w:t>
            </w:r>
          </w:p>
        </w:tc>
        <w:tc>
          <w:tcPr>
            <w:tcW w:w="289" w:type="pct"/>
            <w:vAlign w:val="bottom"/>
          </w:tcPr>
          <w:p w14:paraId="307259A6"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8.3e-01</w:t>
            </w:r>
          </w:p>
        </w:tc>
        <w:tc>
          <w:tcPr>
            <w:tcW w:w="254" w:type="pct"/>
            <w:vAlign w:val="bottom"/>
          </w:tcPr>
          <w:p w14:paraId="2DE60CBF"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&lt;0.001</w:t>
            </w:r>
          </w:p>
        </w:tc>
        <w:tc>
          <w:tcPr>
            <w:tcW w:w="395" w:type="pct"/>
            <w:vAlign w:val="bottom"/>
          </w:tcPr>
          <w:p w14:paraId="6D83D440" w14:textId="77777777" w:rsidR="006415C0" w:rsidRPr="0076663A" w:rsidRDefault="006415C0" w:rsidP="00EF063E">
            <w:pPr>
              <w:rPr>
                <w:rFonts w:eastAsia="Times New Roman"/>
                <w:color w:val="000000"/>
                <w:sz w:val="18"/>
                <w:szCs w:val="20"/>
              </w:rPr>
            </w:pPr>
          </w:p>
        </w:tc>
      </w:tr>
      <w:tr w:rsidR="0076663A" w14:paraId="72E13292" w14:textId="77777777" w:rsidTr="0076663A">
        <w:trPr>
          <w:trHeight w:val="208"/>
        </w:trPr>
        <w:tc>
          <w:tcPr>
            <w:tcW w:w="533" w:type="pct"/>
            <w:vAlign w:val="bottom"/>
          </w:tcPr>
          <w:p w14:paraId="457568E9"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Number cigarettes previously smoked</w:t>
            </w:r>
          </w:p>
        </w:tc>
        <w:tc>
          <w:tcPr>
            <w:tcW w:w="253" w:type="pct"/>
            <w:vAlign w:val="bottom"/>
          </w:tcPr>
          <w:p w14:paraId="4446830B"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0.066</w:t>
            </w:r>
          </w:p>
        </w:tc>
        <w:tc>
          <w:tcPr>
            <w:tcW w:w="364" w:type="pct"/>
            <w:vAlign w:val="bottom"/>
          </w:tcPr>
          <w:p w14:paraId="601E1303"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 xml:space="preserve"> 1.0e-03</w:t>
            </w:r>
          </w:p>
        </w:tc>
        <w:tc>
          <w:tcPr>
            <w:tcW w:w="286" w:type="pct"/>
            <w:vAlign w:val="bottom"/>
          </w:tcPr>
          <w:p w14:paraId="7CCC4802"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0.0043</w:t>
            </w:r>
          </w:p>
        </w:tc>
        <w:tc>
          <w:tcPr>
            <w:tcW w:w="470" w:type="pct"/>
            <w:vAlign w:val="bottom"/>
          </w:tcPr>
          <w:p w14:paraId="43F36079" w14:textId="77777777" w:rsidR="006415C0" w:rsidRPr="0076663A" w:rsidRDefault="006415C0" w:rsidP="00EF063E">
            <w:pPr>
              <w:rPr>
                <w:rFonts w:ascii="Calibri" w:eastAsia="Times New Roman" w:hAnsi="Calibri"/>
                <w:color w:val="000000"/>
                <w:sz w:val="18"/>
                <w:szCs w:val="20"/>
              </w:rPr>
            </w:pPr>
          </w:p>
        </w:tc>
        <w:tc>
          <w:tcPr>
            <w:tcW w:w="253" w:type="pct"/>
            <w:vAlign w:val="bottom"/>
          </w:tcPr>
          <w:p w14:paraId="6AC8E396"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0.053</w:t>
            </w:r>
          </w:p>
        </w:tc>
        <w:tc>
          <w:tcPr>
            <w:tcW w:w="348" w:type="pct"/>
            <w:vAlign w:val="bottom"/>
          </w:tcPr>
          <w:p w14:paraId="37CFE555"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 xml:space="preserve"> 4.9e-02</w:t>
            </w:r>
          </w:p>
        </w:tc>
        <w:tc>
          <w:tcPr>
            <w:tcW w:w="293" w:type="pct"/>
            <w:vAlign w:val="bottom"/>
          </w:tcPr>
          <w:p w14:paraId="3D9DC0D3" w14:textId="77777777" w:rsidR="006415C0" w:rsidRPr="0076663A" w:rsidRDefault="006415C0" w:rsidP="00EF063E">
            <w:pPr>
              <w:rPr>
                <w:rFonts w:ascii="Calibri" w:eastAsia="Times New Roman" w:hAnsi="Calibri"/>
                <w:color w:val="000000"/>
                <w:sz w:val="18"/>
                <w:szCs w:val="20"/>
              </w:rPr>
            </w:pPr>
            <w:r w:rsidRPr="0076663A">
              <w:rPr>
                <w:rFonts w:ascii="Calibri" w:eastAsia="Times New Roman" w:hAnsi="Calibri"/>
                <w:color w:val="000000"/>
                <w:sz w:val="18"/>
                <w:szCs w:val="22"/>
              </w:rPr>
              <w:t>0.0028</w:t>
            </w:r>
          </w:p>
        </w:tc>
        <w:tc>
          <w:tcPr>
            <w:tcW w:w="398" w:type="pct"/>
            <w:vAlign w:val="bottom"/>
          </w:tcPr>
          <w:p w14:paraId="67FB3B69" w14:textId="77777777" w:rsidR="006415C0" w:rsidRPr="0076663A" w:rsidRDefault="006415C0" w:rsidP="00EF063E">
            <w:pPr>
              <w:rPr>
                <w:rFonts w:ascii="Calibri" w:eastAsia="Times New Roman" w:hAnsi="Calibri"/>
                <w:color w:val="000000"/>
                <w:sz w:val="18"/>
                <w:szCs w:val="20"/>
              </w:rPr>
            </w:pPr>
          </w:p>
        </w:tc>
        <w:tc>
          <w:tcPr>
            <w:tcW w:w="564" w:type="pct"/>
            <w:vAlign w:val="bottom"/>
          </w:tcPr>
          <w:p w14:paraId="2C232667"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FTND score</w:t>
            </w:r>
          </w:p>
        </w:tc>
        <w:tc>
          <w:tcPr>
            <w:tcW w:w="300" w:type="pct"/>
            <w:vAlign w:val="bottom"/>
          </w:tcPr>
          <w:p w14:paraId="5B850F8A"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0.011</w:t>
            </w:r>
          </w:p>
        </w:tc>
        <w:tc>
          <w:tcPr>
            <w:tcW w:w="289" w:type="pct"/>
            <w:vAlign w:val="bottom"/>
          </w:tcPr>
          <w:p w14:paraId="1AB1FDF9"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8.5e-01</w:t>
            </w:r>
          </w:p>
        </w:tc>
        <w:tc>
          <w:tcPr>
            <w:tcW w:w="254" w:type="pct"/>
            <w:vAlign w:val="bottom"/>
          </w:tcPr>
          <w:p w14:paraId="3968EEF5" w14:textId="77777777" w:rsidR="006415C0" w:rsidRPr="0076663A" w:rsidRDefault="006415C0" w:rsidP="00EF063E">
            <w:pPr>
              <w:rPr>
                <w:rFonts w:eastAsia="Times New Roman"/>
                <w:color w:val="000000"/>
                <w:sz w:val="18"/>
                <w:szCs w:val="20"/>
              </w:rPr>
            </w:pPr>
            <w:r w:rsidRPr="0076663A">
              <w:rPr>
                <w:rFonts w:ascii="Calibri" w:eastAsia="Times New Roman" w:hAnsi="Calibri"/>
                <w:color w:val="000000"/>
                <w:sz w:val="18"/>
                <w:szCs w:val="22"/>
              </w:rPr>
              <w:t>&lt;0.001</w:t>
            </w:r>
          </w:p>
        </w:tc>
        <w:tc>
          <w:tcPr>
            <w:tcW w:w="395" w:type="pct"/>
            <w:vAlign w:val="bottom"/>
          </w:tcPr>
          <w:p w14:paraId="09A3FB02" w14:textId="77777777" w:rsidR="006415C0" w:rsidRPr="0076663A" w:rsidRDefault="006415C0" w:rsidP="00EF063E">
            <w:pPr>
              <w:rPr>
                <w:rFonts w:eastAsia="Times New Roman"/>
                <w:color w:val="000000"/>
                <w:sz w:val="18"/>
                <w:szCs w:val="20"/>
              </w:rPr>
            </w:pPr>
          </w:p>
        </w:tc>
      </w:tr>
      <w:tr w:rsidR="0076663A" w14:paraId="30A3D927" w14:textId="77777777" w:rsidTr="0076663A">
        <w:trPr>
          <w:trHeight w:val="163"/>
        </w:trPr>
        <w:tc>
          <w:tcPr>
            <w:tcW w:w="533" w:type="pct"/>
            <w:vAlign w:val="bottom"/>
          </w:tcPr>
          <w:p w14:paraId="445E09BE" w14:textId="77777777" w:rsidR="006415C0" w:rsidRPr="0076663A" w:rsidRDefault="006415C0" w:rsidP="00EF063E">
            <w:pPr>
              <w:rPr>
                <w:rFonts w:eastAsia="Times New Roman"/>
                <w:b/>
                <w:color w:val="000000"/>
                <w:sz w:val="18"/>
                <w:szCs w:val="20"/>
              </w:rPr>
            </w:pPr>
            <w:r w:rsidRPr="0076663A">
              <w:rPr>
                <w:rFonts w:ascii="Calibri" w:eastAsia="Times New Roman" w:hAnsi="Calibri"/>
                <w:color w:val="000000"/>
                <w:sz w:val="18"/>
                <w:szCs w:val="22"/>
              </w:rPr>
              <w:t>Maternal smoking around birth</w:t>
            </w:r>
          </w:p>
        </w:tc>
        <w:tc>
          <w:tcPr>
            <w:tcW w:w="253" w:type="pct"/>
            <w:vAlign w:val="bottom"/>
          </w:tcPr>
          <w:p w14:paraId="66A89DDB" w14:textId="77777777" w:rsidR="006415C0" w:rsidRPr="0076663A" w:rsidRDefault="006415C0" w:rsidP="00EF063E">
            <w:pPr>
              <w:rPr>
                <w:rFonts w:eastAsia="Times New Roman"/>
                <w:b/>
                <w:color w:val="000000"/>
                <w:sz w:val="18"/>
                <w:szCs w:val="20"/>
              </w:rPr>
            </w:pPr>
            <w:r w:rsidRPr="0076663A">
              <w:rPr>
                <w:rFonts w:ascii="Calibri" w:eastAsia="Times New Roman" w:hAnsi="Calibri"/>
                <w:color w:val="000000"/>
                <w:sz w:val="18"/>
                <w:szCs w:val="22"/>
              </w:rPr>
              <w:t>0.26</w:t>
            </w:r>
          </w:p>
        </w:tc>
        <w:tc>
          <w:tcPr>
            <w:tcW w:w="364" w:type="pct"/>
            <w:vAlign w:val="bottom"/>
          </w:tcPr>
          <w:p w14:paraId="6DBCC09C" w14:textId="77777777" w:rsidR="006415C0" w:rsidRPr="0076663A" w:rsidRDefault="006415C0" w:rsidP="00EF063E">
            <w:pPr>
              <w:rPr>
                <w:rFonts w:eastAsia="Times New Roman"/>
                <w:b/>
                <w:color w:val="000000"/>
                <w:sz w:val="18"/>
                <w:szCs w:val="20"/>
              </w:rPr>
            </w:pPr>
            <w:r w:rsidRPr="0076663A">
              <w:rPr>
                <w:rFonts w:ascii="Calibri" w:eastAsia="Times New Roman" w:hAnsi="Calibri"/>
                <w:color w:val="000000"/>
                <w:sz w:val="18"/>
                <w:szCs w:val="22"/>
              </w:rPr>
              <w:t>9.8e-132</w:t>
            </w:r>
          </w:p>
        </w:tc>
        <w:tc>
          <w:tcPr>
            <w:tcW w:w="286" w:type="pct"/>
            <w:vAlign w:val="bottom"/>
          </w:tcPr>
          <w:p w14:paraId="7D3609A5" w14:textId="77777777" w:rsidR="006415C0" w:rsidRPr="0076663A" w:rsidRDefault="006415C0" w:rsidP="00EF063E">
            <w:pPr>
              <w:rPr>
                <w:rFonts w:eastAsia="Times New Roman"/>
                <w:b/>
                <w:color w:val="000000"/>
                <w:sz w:val="18"/>
                <w:szCs w:val="20"/>
              </w:rPr>
            </w:pPr>
            <w:r w:rsidRPr="0076663A">
              <w:rPr>
                <w:rFonts w:ascii="Calibri" w:eastAsia="Times New Roman" w:hAnsi="Calibri"/>
                <w:color w:val="000000"/>
                <w:sz w:val="18"/>
                <w:szCs w:val="22"/>
              </w:rPr>
              <w:t>0.069</w:t>
            </w:r>
          </w:p>
        </w:tc>
        <w:tc>
          <w:tcPr>
            <w:tcW w:w="470" w:type="pct"/>
            <w:vAlign w:val="bottom"/>
          </w:tcPr>
          <w:p w14:paraId="1D1CEB37"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0.66 (0.0067)</w:t>
            </w:r>
          </w:p>
        </w:tc>
        <w:tc>
          <w:tcPr>
            <w:tcW w:w="253" w:type="pct"/>
            <w:vAlign w:val="bottom"/>
          </w:tcPr>
          <w:p w14:paraId="79786296"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0.25</w:t>
            </w:r>
          </w:p>
        </w:tc>
        <w:tc>
          <w:tcPr>
            <w:tcW w:w="348" w:type="pct"/>
            <w:vAlign w:val="bottom"/>
          </w:tcPr>
          <w:p w14:paraId="1A6B0AE2"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 xml:space="preserve"> 1.7e-08</w:t>
            </w:r>
          </w:p>
        </w:tc>
        <w:tc>
          <w:tcPr>
            <w:tcW w:w="293" w:type="pct"/>
            <w:vAlign w:val="bottom"/>
          </w:tcPr>
          <w:p w14:paraId="178D3348"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0.063</w:t>
            </w:r>
          </w:p>
        </w:tc>
        <w:tc>
          <w:tcPr>
            <w:tcW w:w="398" w:type="pct"/>
            <w:vAlign w:val="bottom"/>
          </w:tcPr>
          <w:p w14:paraId="1EF506F5" w14:textId="77777777" w:rsidR="006415C0" w:rsidRPr="0076663A" w:rsidRDefault="006415C0" w:rsidP="00EF063E">
            <w:pPr>
              <w:rPr>
                <w:rFonts w:ascii="Calibri" w:eastAsia="Times New Roman" w:hAnsi="Calibri"/>
                <w:b/>
                <w:color w:val="000000"/>
                <w:sz w:val="18"/>
                <w:szCs w:val="20"/>
              </w:rPr>
            </w:pPr>
            <w:r w:rsidRPr="0076663A">
              <w:rPr>
                <w:rFonts w:ascii="Calibri" w:eastAsia="Times New Roman" w:hAnsi="Calibri"/>
                <w:color w:val="000000"/>
                <w:sz w:val="18"/>
                <w:szCs w:val="22"/>
              </w:rPr>
              <w:t>0.65 (0.027)</w:t>
            </w:r>
          </w:p>
        </w:tc>
        <w:tc>
          <w:tcPr>
            <w:tcW w:w="564" w:type="pct"/>
            <w:vAlign w:val="bottom"/>
          </w:tcPr>
          <w:p w14:paraId="3918A884" w14:textId="77777777" w:rsidR="006415C0" w:rsidRPr="0076663A" w:rsidRDefault="006415C0" w:rsidP="00EF063E">
            <w:pPr>
              <w:rPr>
                <w:rFonts w:eastAsia="Times New Roman"/>
                <w:b/>
                <w:color w:val="000000"/>
                <w:sz w:val="18"/>
                <w:szCs w:val="20"/>
              </w:rPr>
            </w:pPr>
            <w:r w:rsidRPr="0076663A">
              <w:rPr>
                <w:rFonts w:ascii="Calibri" w:eastAsia="Times New Roman" w:hAnsi="Calibri"/>
                <w:color w:val="000000"/>
                <w:sz w:val="18"/>
                <w:szCs w:val="22"/>
              </w:rPr>
              <w:t>FTND score</w:t>
            </w:r>
          </w:p>
        </w:tc>
        <w:tc>
          <w:tcPr>
            <w:tcW w:w="300" w:type="pct"/>
            <w:vAlign w:val="bottom"/>
          </w:tcPr>
          <w:p w14:paraId="02059CAF" w14:textId="77777777" w:rsidR="006415C0" w:rsidRPr="0076663A" w:rsidRDefault="006415C0" w:rsidP="00EF063E">
            <w:pPr>
              <w:rPr>
                <w:rFonts w:eastAsia="Times New Roman"/>
                <w:b/>
                <w:color w:val="000000"/>
                <w:sz w:val="18"/>
                <w:szCs w:val="20"/>
              </w:rPr>
            </w:pPr>
            <w:r w:rsidRPr="0076663A">
              <w:rPr>
                <w:rFonts w:ascii="Calibri" w:eastAsia="Times New Roman" w:hAnsi="Calibri"/>
                <w:color w:val="000000"/>
                <w:sz w:val="18"/>
                <w:szCs w:val="22"/>
              </w:rPr>
              <w:t>0.19</w:t>
            </w:r>
          </w:p>
        </w:tc>
        <w:tc>
          <w:tcPr>
            <w:tcW w:w="289" w:type="pct"/>
            <w:vAlign w:val="bottom"/>
          </w:tcPr>
          <w:p w14:paraId="2C58990D" w14:textId="77777777" w:rsidR="006415C0" w:rsidRPr="0076663A" w:rsidRDefault="006415C0" w:rsidP="00EF063E">
            <w:pPr>
              <w:rPr>
                <w:rFonts w:eastAsia="Times New Roman"/>
                <w:b/>
                <w:color w:val="000000"/>
                <w:sz w:val="18"/>
                <w:szCs w:val="20"/>
              </w:rPr>
            </w:pPr>
            <w:r w:rsidRPr="0076663A">
              <w:rPr>
                <w:rFonts w:ascii="Calibri" w:eastAsia="Times New Roman" w:hAnsi="Calibri"/>
                <w:color w:val="000000"/>
                <w:sz w:val="18"/>
                <w:szCs w:val="22"/>
              </w:rPr>
              <w:t>8.9e-04</w:t>
            </w:r>
          </w:p>
        </w:tc>
        <w:tc>
          <w:tcPr>
            <w:tcW w:w="254" w:type="pct"/>
            <w:vAlign w:val="bottom"/>
          </w:tcPr>
          <w:p w14:paraId="5DF45965" w14:textId="77777777" w:rsidR="006415C0" w:rsidRPr="0076663A" w:rsidRDefault="006415C0" w:rsidP="00EF063E">
            <w:pPr>
              <w:rPr>
                <w:rFonts w:eastAsia="Times New Roman"/>
                <w:b/>
                <w:color w:val="000000"/>
                <w:sz w:val="18"/>
                <w:szCs w:val="20"/>
              </w:rPr>
            </w:pPr>
            <w:r w:rsidRPr="0076663A">
              <w:rPr>
                <w:rFonts w:ascii="Calibri" w:eastAsia="Times New Roman" w:hAnsi="Calibri"/>
                <w:color w:val="000000"/>
                <w:sz w:val="18"/>
                <w:szCs w:val="22"/>
              </w:rPr>
              <w:t>0.037</w:t>
            </w:r>
          </w:p>
        </w:tc>
        <w:tc>
          <w:tcPr>
            <w:tcW w:w="395" w:type="pct"/>
            <w:vAlign w:val="bottom"/>
          </w:tcPr>
          <w:p w14:paraId="02166817" w14:textId="77777777" w:rsidR="006415C0" w:rsidRPr="0076663A" w:rsidRDefault="006415C0" w:rsidP="00EF063E">
            <w:pPr>
              <w:rPr>
                <w:rFonts w:eastAsia="Times New Roman"/>
                <w:b/>
                <w:color w:val="000000"/>
                <w:sz w:val="18"/>
                <w:szCs w:val="20"/>
              </w:rPr>
            </w:pPr>
          </w:p>
        </w:tc>
      </w:tr>
    </w:tbl>
    <w:p w14:paraId="18CE79C0" w14:textId="77777777" w:rsidR="006415C0" w:rsidRDefault="006415C0" w:rsidP="006415C0">
      <w:pPr>
        <w:spacing w:line="480" w:lineRule="auto"/>
        <w:rPr>
          <w:b/>
        </w:rPr>
      </w:pPr>
    </w:p>
    <w:p w14:paraId="1D9108C8" w14:textId="77777777" w:rsidR="007B7C8A" w:rsidRPr="00977206" w:rsidRDefault="007B7C8A" w:rsidP="007B7C8A">
      <w:pPr>
        <w:spacing w:line="480" w:lineRule="auto"/>
        <w:rPr>
          <w:b/>
        </w:rPr>
      </w:pPr>
    </w:p>
    <w:p w14:paraId="0AA738C7" w14:textId="5BE23794" w:rsidR="00B95CE5" w:rsidRDefault="00B95CE5">
      <w:pPr>
        <w:rPr>
          <w:sz w:val="22"/>
          <w:szCs w:val="22"/>
        </w:rPr>
      </w:pPr>
      <w:r>
        <w:rPr>
          <w:sz w:val="22"/>
          <w:szCs w:val="22"/>
        </w:rPr>
        <w:br w:type="page"/>
      </w:r>
    </w:p>
    <w:tbl>
      <w:tblPr>
        <w:tblStyle w:val="TableGrid"/>
        <w:tblpPr w:leftFromText="180" w:rightFromText="180" w:horzAnchor="page" w:tblpX="1210" w:tblpY="1582"/>
        <w:tblW w:w="0" w:type="auto"/>
        <w:tblLook w:val="04A0" w:firstRow="1" w:lastRow="0" w:firstColumn="1" w:lastColumn="0" w:noHBand="0" w:noVBand="1"/>
      </w:tblPr>
      <w:tblGrid>
        <w:gridCol w:w="4060"/>
        <w:gridCol w:w="920"/>
        <w:gridCol w:w="1025"/>
        <w:gridCol w:w="1025"/>
        <w:gridCol w:w="1025"/>
        <w:gridCol w:w="1025"/>
        <w:gridCol w:w="1177"/>
        <w:gridCol w:w="1177"/>
        <w:gridCol w:w="1177"/>
        <w:gridCol w:w="1177"/>
      </w:tblGrid>
      <w:tr w:rsidR="00B95CE5" w14:paraId="736E7003" w14:textId="77777777" w:rsidTr="000773E9">
        <w:tc>
          <w:tcPr>
            <w:tcW w:w="4060" w:type="dxa"/>
          </w:tcPr>
          <w:p w14:paraId="6C2E11E1" w14:textId="77777777" w:rsidR="00B95CE5" w:rsidRDefault="00B95CE5" w:rsidP="000773E9">
            <w:pPr>
              <w:pStyle w:val="SMcaption"/>
              <w:spacing w:line="276" w:lineRule="auto"/>
              <w:rPr>
                <w:sz w:val="22"/>
                <w:szCs w:val="22"/>
              </w:rPr>
            </w:pPr>
          </w:p>
        </w:tc>
        <w:tc>
          <w:tcPr>
            <w:tcW w:w="920" w:type="dxa"/>
          </w:tcPr>
          <w:p w14:paraId="3E70E3E4" w14:textId="7EFF8A23" w:rsidR="00B95CE5" w:rsidRDefault="00B95CE5" w:rsidP="000773E9">
            <w:pPr>
              <w:pStyle w:val="SMcaption"/>
              <w:spacing w:line="276" w:lineRule="auto"/>
              <w:rPr>
                <w:sz w:val="22"/>
                <w:szCs w:val="22"/>
              </w:rPr>
            </w:pPr>
            <w:r>
              <w:rPr>
                <w:sz w:val="22"/>
                <w:szCs w:val="22"/>
              </w:rPr>
              <w:t>fwhm=5</w:t>
            </w:r>
          </w:p>
        </w:tc>
        <w:tc>
          <w:tcPr>
            <w:tcW w:w="1025" w:type="dxa"/>
          </w:tcPr>
          <w:p w14:paraId="0BE3851D" w14:textId="7FA0D088" w:rsidR="00B95CE5" w:rsidRDefault="00D46810" w:rsidP="000773E9">
            <w:pPr>
              <w:pStyle w:val="SMcaption"/>
              <w:spacing w:line="276" w:lineRule="auto"/>
              <w:rPr>
                <w:sz w:val="22"/>
                <w:szCs w:val="22"/>
              </w:rPr>
            </w:pPr>
            <w:r>
              <w:rPr>
                <w:sz w:val="22"/>
                <w:szCs w:val="22"/>
              </w:rPr>
              <w:t>fwhm=10</w:t>
            </w:r>
          </w:p>
        </w:tc>
        <w:tc>
          <w:tcPr>
            <w:tcW w:w="1025" w:type="dxa"/>
          </w:tcPr>
          <w:p w14:paraId="32765080" w14:textId="576CDC8D" w:rsidR="00B95CE5" w:rsidRDefault="00D46810" w:rsidP="000773E9">
            <w:pPr>
              <w:pStyle w:val="SMcaption"/>
              <w:spacing w:line="276" w:lineRule="auto"/>
              <w:rPr>
                <w:sz w:val="22"/>
                <w:szCs w:val="22"/>
              </w:rPr>
            </w:pPr>
            <w:r>
              <w:rPr>
                <w:sz w:val="22"/>
                <w:szCs w:val="22"/>
              </w:rPr>
              <w:t>fwhm=15</w:t>
            </w:r>
          </w:p>
        </w:tc>
        <w:tc>
          <w:tcPr>
            <w:tcW w:w="1025" w:type="dxa"/>
          </w:tcPr>
          <w:p w14:paraId="7FFB035B" w14:textId="2CDDF0D3" w:rsidR="00B95CE5" w:rsidRDefault="00D46810" w:rsidP="000773E9">
            <w:pPr>
              <w:pStyle w:val="SMcaption"/>
              <w:spacing w:line="276" w:lineRule="auto"/>
              <w:rPr>
                <w:sz w:val="22"/>
                <w:szCs w:val="22"/>
              </w:rPr>
            </w:pPr>
            <w:r>
              <w:rPr>
                <w:sz w:val="22"/>
                <w:szCs w:val="22"/>
              </w:rPr>
              <w:t>fwhm=20</w:t>
            </w:r>
          </w:p>
        </w:tc>
        <w:tc>
          <w:tcPr>
            <w:tcW w:w="1025" w:type="dxa"/>
          </w:tcPr>
          <w:p w14:paraId="5BBCB77D" w14:textId="596C9E73" w:rsidR="00B95CE5" w:rsidRDefault="00D46810" w:rsidP="000773E9">
            <w:pPr>
              <w:pStyle w:val="SMcaption"/>
              <w:spacing w:line="276" w:lineRule="auto"/>
              <w:rPr>
                <w:sz w:val="22"/>
                <w:szCs w:val="22"/>
              </w:rPr>
            </w:pPr>
            <w:r>
              <w:rPr>
                <w:sz w:val="22"/>
                <w:szCs w:val="22"/>
              </w:rPr>
              <w:t>fwhm=25</w:t>
            </w:r>
          </w:p>
        </w:tc>
        <w:tc>
          <w:tcPr>
            <w:tcW w:w="1177" w:type="dxa"/>
          </w:tcPr>
          <w:p w14:paraId="71D812F2" w14:textId="54A15D0C" w:rsidR="00B95CE5" w:rsidRDefault="00D46810" w:rsidP="000773E9">
            <w:pPr>
              <w:pStyle w:val="SMcaption"/>
              <w:spacing w:line="276" w:lineRule="auto"/>
              <w:rPr>
                <w:sz w:val="22"/>
                <w:szCs w:val="22"/>
              </w:rPr>
            </w:pPr>
            <w:r>
              <w:rPr>
                <w:sz w:val="22"/>
                <w:szCs w:val="22"/>
              </w:rPr>
              <w:t>Fsaverage6</w:t>
            </w:r>
            <w:r>
              <w:rPr>
                <w:sz w:val="22"/>
                <w:szCs w:val="22"/>
              </w:rPr>
              <w:br/>
            </w:r>
          </w:p>
        </w:tc>
        <w:tc>
          <w:tcPr>
            <w:tcW w:w="1177" w:type="dxa"/>
          </w:tcPr>
          <w:p w14:paraId="095BB445" w14:textId="61607FF4" w:rsidR="00B95CE5" w:rsidRDefault="00D46810" w:rsidP="000773E9">
            <w:pPr>
              <w:pStyle w:val="SMcaption"/>
              <w:spacing w:line="276" w:lineRule="auto"/>
              <w:rPr>
                <w:sz w:val="22"/>
                <w:szCs w:val="22"/>
              </w:rPr>
            </w:pPr>
            <w:r>
              <w:rPr>
                <w:sz w:val="22"/>
                <w:szCs w:val="22"/>
              </w:rPr>
              <w:t>Fsaverage5</w:t>
            </w:r>
            <w:r>
              <w:rPr>
                <w:sz w:val="22"/>
                <w:szCs w:val="22"/>
              </w:rPr>
              <w:br/>
            </w:r>
          </w:p>
        </w:tc>
        <w:tc>
          <w:tcPr>
            <w:tcW w:w="1177" w:type="dxa"/>
          </w:tcPr>
          <w:p w14:paraId="1E1F7357" w14:textId="7AE0FFCD" w:rsidR="00B95CE5" w:rsidRDefault="00D46810" w:rsidP="000773E9">
            <w:pPr>
              <w:pStyle w:val="SMcaption"/>
              <w:spacing w:line="276" w:lineRule="auto"/>
              <w:rPr>
                <w:sz w:val="22"/>
                <w:szCs w:val="22"/>
              </w:rPr>
            </w:pPr>
            <w:r>
              <w:rPr>
                <w:sz w:val="22"/>
                <w:szCs w:val="22"/>
              </w:rPr>
              <w:t>Fsaverage4</w:t>
            </w:r>
          </w:p>
        </w:tc>
        <w:tc>
          <w:tcPr>
            <w:tcW w:w="1177" w:type="dxa"/>
          </w:tcPr>
          <w:p w14:paraId="379893E4" w14:textId="4D1626AF" w:rsidR="00B95CE5" w:rsidRDefault="00D46810" w:rsidP="000773E9">
            <w:pPr>
              <w:pStyle w:val="SMcaption"/>
              <w:spacing w:line="276" w:lineRule="auto"/>
              <w:rPr>
                <w:sz w:val="22"/>
                <w:szCs w:val="22"/>
              </w:rPr>
            </w:pPr>
            <w:r>
              <w:rPr>
                <w:sz w:val="22"/>
                <w:szCs w:val="22"/>
              </w:rPr>
              <w:t>Fsaverage3</w:t>
            </w:r>
          </w:p>
        </w:tc>
      </w:tr>
      <w:tr w:rsidR="00B95CE5" w14:paraId="1B293644" w14:textId="77777777" w:rsidTr="000773E9">
        <w:tc>
          <w:tcPr>
            <w:tcW w:w="4060" w:type="dxa"/>
          </w:tcPr>
          <w:p w14:paraId="6ECC094A" w14:textId="768EA4EC" w:rsidR="00B95CE5" w:rsidRDefault="009D6996" w:rsidP="000773E9">
            <w:pPr>
              <w:pStyle w:val="SMcaption"/>
              <w:spacing w:line="276" w:lineRule="auto"/>
              <w:rPr>
                <w:sz w:val="22"/>
                <w:szCs w:val="22"/>
              </w:rPr>
            </w:pPr>
            <w:r w:rsidRPr="009D6996">
              <w:rPr>
                <w:sz w:val="22"/>
                <w:szCs w:val="22"/>
              </w:rPr>
              <w:t>Age_MRI</w:t>
            </w:r>
          </w:p>
        </w:tc>
        <w:tc>
          <w:tcPr>
            <w:tcW w:w="920" w:type="dxa"/>
          </w:tcPr>
          <w:p w14:paraId="248D52CC" w14:textId="321DBFA0" w:rsidR="00B95CE5" w:rsidRDefault="00F46C09" w:rsidP="000773E9">
            <w:pPr>
              <w:pStyle w:val="SMcaption"/>
              <w:spacing w:line="276" w:lineRule="auto"/>
              <w:rPr>
                <w:sz w:val="22"/>
                <w:szCs w:val="22"/>
              </w:rPr>
            </w:pPr>
            <w:r>
              <w:rPr>
                <w:sz w:val="22"/>
                <w:szCs w:val="22"/>
              </w:rPr>
              <w:t>x</w:t>
            </w:r>
          </w:p>
        </w:tc>
        <w:tc>
          <w:tcPr>
            <w:tcW w:w="1025" w:type="dxa"/>
          </w:tcPr>
          <w:p w14:paraId="5CAE19C6" w14:textId="3CA3C1B3" w:rsidR="00B95CE5" w:rsidRDefault="00D72E16" w:rsidP="000773E9">
            <w:pPr>
              <w:pStyle w:val="SMcaption"/>
              <w:spacing w:line="276" w:lineRule="auto"/>
              <w:rPr>
                <w:sz w:val="22"/>
                <w:szCs w:val="22"/>
              </w:rPr>
            </w:pPr>
            <w:r>
              <w:rPr>
                <w:sz w:val="22"/>
                <w:szCs w:val="22"/>
              </w:rPr>
              <w:t>x</w:t>
            </w:r>
          </w:p>
        </w:tc>
        <w:tc>
          <w:tcPr>
            <w:tcW w:w="1025" w:type="dxa"/>
          </w:tcPr>
          <w:p w14:paraId="1E1FAD94" w14:textId="344F1EE4" w:rsidR="00B95CE5" w:rsidRDefault="00D72E16" w:rsidP="000773E9">
            <w:pPr>
              <w:pStyle w:val="SMcaption"/>
              <w:spacing w:line="276" w:lineRule="auto"/>
              <w:rPr>
                <w:sz w:val="22"/>
                <w:szCs w:val="22"/>
              </w:rPr>
            </w:pPr>
            <w:r>
              <w:rPr>
                <w:sz w:val="22"/>
                <w:szCs w:val="22"/>
              </w:rPr>
              <w:t>x</w:t>
            </w:r>
          </w:p>
        </w:tc>
        <w:tc>
          <w:tcPr>
            <w:tcW w:w="1025" w:type="dxa"/>
          </w:tcPr>
          <w:p w14:paraId="4052C8C7" w14:textId="77777777" w:rsidR="00B95CE5" w:rsidRDefault="00B95CE5" w:rsidP="000773E9">
            <w:pPr>
              <w:pStyle w:val="SMcaption"/>
              <w:spacing w:line="276" w:lineRule="auto"/>
              <w:rPr>
                <w:sz w:val="22"/>
                <w:szCs w:val="22"/>
              </w:rPr>
            </w:pPr>
          </w:p>
        </w:tc>
        <w:tc>
          <w:tcPr>
            <w:tcW w:w="1025" w:type="dxa"/>
          </w:tcPr>
          <w:p w14:paraId="42ED551B" w14:textId="77777777" w:rsidR="00B95CE5" w:rsidRDefault="00B95CE5" w:rsidP="000773E9">
            <w:pPr>
              <w:pStyle w:val="SMcaption"/>
              <w:spacing w:line="276" w:lineRule="auto"/>
              <w:rPr>
                <w:sz w:val="22"/>
                <w:szCs w:val="22"/>
              </w:rPr>
            </w:pPr>
          </w:p>
        </w:tc>
        <w:tc>
          <w:tcPr>
            <w:tcW w:w="1177" w:type="dxa"/>
          </w:tcPr>
          <w:p w14:paraId="25E6CC58" w14:textId="77777777" w:rsidR="00B95CE5" w:rsidRDefault="00B95CE5" w:rsidP="000773E9">
            <w:pPr>
              <w:pStyle w:val="SMcaption"/>
              <w:spacing w:line="276" w:lineRule="auto"/>
              <w:rPr>
                <w:sz w:val="22"/>
                <w:szCs w:val="22"/>
              </w:rPr>
            </w:pPr>
          </w:p>
        </w:tc>
        <w:tc>
          <w:tcPr>
            <w:tcW w:w="1177" w:type="dxa"/>
          </w:tcPr>
          <w:p w14:paraId="223A1626" w14:textId="2B397EA3" w:rsidR="00B95CE5" w:rsidRDefault="00D72E16" w:rsidP="000773E9">
            <w:pPr>
              <w:pStyle w:val="SMcaption"/>
              <w:spacing w:line="276" w:lineRule="auto"/>
              <w:rPr>
                <w:sz w:val="22"/>
                <w:szCs w:val="22"/>
              </w:rPr>
            </w:pPr>
            <w:r>
              <w:rPr>
                <w:sz w:val="22"/>
                <w:szCs w:val="22"/>
              </w:rPr>
              <w:t>x</w:t>
            </w:r>
          </w:p>
        </w:tc>
        <w:tc>
          <w:tcPr>
            <w:tcW w:w="1177" w:type="dxa"/>
          </w:tcPr>
          <w:p w14:paraId="297082E7" w14:textId="64A3DFE0" w:rsidR="00B95CE5" w:rsidRDefault="00D72E16" w:rsidP="000773E9">
            <w:pPr>
              <w:pStyle w:val="SMcaption"/>
              <w:spacing w:line="276" w:lineRule="auto"/>
              <w:rPr>
                <w:sz w:val="22"/>
                <w:szCs w:val="22"/>
              </w:rPr>
            </w:pPr>
            <w:r>
              <w:rPr>
                <w:sz w:val="22"/>
                <w:szCs w:val="22"/>
              </w:rPr>
              <w:t>x</w:t>
            </w:r>
          </w:p>
        </w:tc>
        <w:tc>
          <w:tcPr>
            <w:tcW w:w="1177" w:type="dxa"/>
          </w:tcPr>
          <w:p w14:paraId="5C5A9C40" w14:textId="4487D2F5" w:rsidR="00B95CE5" w:rsidRDefault="00D72E16" w:rsidP="000773E9">
            <w:pPr>
              <w:pStyle w:val="SMcaption"/>
              <w:spacing w:line="276" w:lineRule="auto"/>
              <w:rPr>
                <w:sz w:val="22"/>
                <w:szCs w:val="22"/>
              </w:rPr>
            </w:pPr>
            <w:r>
              <w:rPr>
                <w:sz w:val="22"/>
                <w:szCs w:val="22"/>
              </w:rPr>
              <w:t>x</w:t>
            </w:r>
          </w:p>
        </w:tc>
      </w:tr>
      <w:tr w:rsidR="00B95CE5" w14:paraId="2E900747" w14:textId="77777777" w:rsidTr="000773E9">
        <w:tc>
          <w:tcPr>
            <w:tcW w:w="4060" w:type="dxa"/>
          </w:tcPr>
          <w:p w14:paraId="1713A194" w14:textId="123B2E47" w:rsidR="00B95CE5" w:rsidRDefault="009D6996" w:rsidP="000773E9">
            <w:pPr>
              <w:pStyle w:val="SMcaption"/>
              <w:spacing w:line="276" w:lineRule="auto"/>
              <w:rPr>
                <w:sz w:val="22"/>
                <w:szCs w:val="22"/>
              </w:rPr>
            </w:pPr>
            <w:r>
              <w:rPr>
                <w:sz w:val="22"/>
                <w:szCs w:val="22"/>
              </w:rPr>
              <w:t>sex</w:t>
            </w:r>
            <w:r w:rsidRPr="009D6996">
              <w:rPr>
                <w:sz w:val="22"/>
                <w:szCs w:val="22"/>
              </w:rPr>
              <w:t xml:space="preserve"> _f31_0_0</w:t>
            </w:r>
          </w:p>
        </w:tc>
        <w:tc>
          <w:tcPr>
            <w:tcW w:w="920" w:type="dxa"/>
          </w:tcPr>
          <w:p w14:paraId="672A5A31" w14:textId="3A4D2E6C" w:rsidR="00B95CE5" w:rsidRDefault="00F46C09" w:rsidP="000773E9">
            <w:pPr>
              <w:pStyle w:val="SMcaption"/>
              <w:spacing w:line="276" w:lineRule="auto"/>
              <w:rPr>
                <w:sz w:val="22"/>
                <w:szCs w:val="22"/>
              </w:rPr>
            </w:pPr>
            <w:r>
              <w:rPr>
                <w:sz w:val="22"/>
                <w:szCs w:val="22"/>
              </w:rPr>
              <w:t>x</w:t>
            </w:r>
          </w:p>
        </w:tc>
        <w:tc>
          <w:tcPr>
            <w:tcW w:w="1025" w:type="dxa"/>
          </w:tcPr>
          <w:p w14:paraId="5ED3092D" w14:textId="4F22E923" w:rsidR="00B95CE5" w:rsidRDefault="00D72E16" w:rsidP="000773E9">
            <w:pPr>
              <w:pStyle w:val="SMcaption"/>
              <w:spacing w:line="276" w:lineRule="auto"/>
              <w:rPr>
                <w:sz w:val="22"/>
                <w:szCs w:val="22"/>
              </w:rPr>
            </w:pPr>
            <w:r>
              <w:rPr>
                <w:sz w:val="22"/>
                <w:szCs w:val="22"/>
              </w:rPr>
              <w:t>x</w:t>
            </w:r>
          </w:p>
        </w:tc>
        <w:tc>
          <w:tcPr>
            <w:tcW w:w="1025" w:type="dxa"/>
          </w:tcPr>
          <w:p w14:paraId="6113FB75" w14:textId="5A60D1A4" w:rsidR="00B95CE5" w:rsidRDefault="00D72E16" w:rsidP="000773E9">
            <w:pPr>
              <w:pStyle w:val="SMcaption"/>
              <w:spacing w:line="276" w:lineRule="auto"/>
              <w:rPr>
                <w:sz w:val="22"/>
                <w:szCs w:val="22"/>
              </w:rPr>
            </w:pPr>
            <w:r>
              <w:rPr>
                <w:sz w:val="22"/>
                <w:szCs w:val="22"/>
              </w:rPr>
              <w:t>x</w:t>
            </w:r>
          </w:p>
        </w:tc>
        <w:tc>
          <w:tcPr>
            <w:tcW w:w="1025" w:type="dxa"/>
          </w:tcPr>
          <w:p w14:paraId="56A297DC" w14:textId="72C7C537" w:rsidR="00B95CE5" w:rsidRDefault="00D72E16" w:rsidP="000773E9">
            <w:pPr>
              <w:pStyle w:val="SMcaption"/>
              <w:spacing w:line="276" w:lineRule="auto"/>
              <w:rPr>
                <w:sz w:val="22"/>
                <w:szCs w:val="22"/>
              </w:rPr>
            </w:pPr>
            <w:r>
              <w:rPr>
                <w:sz w:val="22"/>
                <w:szCs w:val="22"/>
              </w:rPr>
              <w:t>x</w:t>
            </w:r>
          </w:p>
        </w:tc>
        <w:tc>
          <w:tcPr>
            <w:tcW w:w="1025" w:type="dxa"/>
          </w:tcPr>
          <w:p w14:paraId="36A8C364" w14:textId="74E5B40E" w:rsidR="00B95CE5" w:rsidRDefault="00D72E16" w:rsidP="000773E9">
            <w:pPr>
              <w:pStyle w:val="SMcaption"/>
              <w:spacing w:line="276" w:lineRule="auto"/>
              <w:rPr>
                <w:sz w:val="22"/>
                <w:szCs w:val="22"/>
              </w:rPr>
            </w:pPr>
            <w:r>
              <w:rPr>
                <w:sz w:val="22"/>
                <w:szCs w:val="22"/>
              </w:rPr>
              <w:t>x</w:t>
            </w:r>
          </w:p>
        </w:tc>
        <w:tc>
          <w:tcPr>
            <w:tcW w:w="1177" w:type="dxa"/>
          </w:tcPr>
          <w:p w14:paraId="035C9F76" w14:textId="77777777" w:rsidR="00B95CE5" w:rsidRDefault="00B95CE5" w:rsidP="000773E9">
            <w:pPr>
              <w:pStyle w:val="SMcaption"/>
              <w:spacing w:line="276" w:lineRule="auto"/>
              <w:rPr>
                <w:sz w:val="22"/>
                <w:szCs w:val="22"/>
              </w:rPr>
            </w:pPr>
          </w:p>
        </w:tc>
        <w:tc>
          <w:tcPr>
            <w:tcW w:w="1177" w:type="dxa"/>
          </w:tcPr>
          <w:p w14:paraId="135E13F6" w14:textId="57BC0F4D" w:rsidR="00B95CE5" w:rsidRDefault="00D72E16" w:rsidP="000773E9">
            <w:pPr>
              <w:pStyle w:val="SMcaption"/>
              <w:spacing w:line="276" w:lineRule="auto"/>
              <w:rPr>
                <w:sz w:val="22"/>
                <w:szCs w:val="22"/>
              </w:rPr>
            </w:pPr>
            <w:r>
              <w:rPr>
                <w:sz w:val="22"/>
                <w:szCs w:val="22"/>
              </w:rPr>
              <w:t>x</w:t>
            </w:r>
          </w:p>
        </w:tc>
        <w:tc>
          <w:tcPr>
            <w:tcW w:w="1177" w:type="dxa"/>
          </w:tcPr>
          <w:p w14:paraId="1B3090A6" w14:textId="7DD08B95" w:rsidR="00B95CE5" w:rsidRDefault="00D72E16" w:rsidP="000773E9">
            <w:pPr>
              <w:pStyle w:val="SMcaption"/>
              <w:spacing w:line="276" w:lineRule="auto"/>
              <w:rPr>
                <w:sz w:val="22"/>
                <w:szCs w:val="22"/>
              </w:rPr>
            </w:pPr>
            <w:r>
              <w:rPr>
                <w:sz w:val="22"/>
                <w:szCs w:val="22"/>
              </w:rPr>
              <w:t>x</w:t>
            </w:r>
          </w:p>
        </w:tc>
        <w:tc>
          <w:tcPr>
            <w:tcW w:w="1177" w:type="dxa"/>
          </w:tcPr>
          <w:p w14:paraId="3129E056" w14:textId="29B4D659" w:rsidR="00B95CE5" w:rsidRDefault="00D72E16" w:rsidP="000773E9">
            <w:pPr>
              <w:pStyle w:val="SMcaption"/>
              <w:spacing w:line="276" w:lineRule="auto"/>
              <w:rPr>
                <w:sz w:val="22"/>
                <w:szCs w:val="22"/>
              </w:rPr>
            </w:pPr>
            <w:r>
              <w:rPr>
                <w:sz w:val="22"/>
                <w:szCs w:val="22"/>
              </w:rPr>
              <w:t>x</w:t>
            </w:r>
          </w:p>
        </w:tc>
      </w:tr>
      <w:tr w:rsidR="009D6996" w14:paraId="71641735" w14:textId="77777777" w:rsidTr="000773E9">
        <w:tc>
          <w:tcPr>
            <w:tcW w:w="4060" w:type="dxa"/>
          </w:tcPr>
          <w:p w14:paraId="667405EF" w14:textId="69A3D813" w:rsidR="009D6996" w:rsidRDefault="009D6996" w:rsidP="000773E9">
            <w:pPr>
              <w:pStyle w:val="SMcaption"/>
              <w:spacing w:line="276" w:lineRule="auto"/>
              <w:rPr>
                <w:sz w:val="22"/>
                <w:szCs w:val="22"/>
              </w:rPr>
            </w:pPr>
            <w:r w:rsidRPr="009D6996">
              <w:rPr>
                <w:sz w:val="22"/>
                <w:szCs w:val="22"/>
              </w:rPr>
              <w:t>body_mass_index_bmi_f21001_2_0</w:t>
            </w:r>
          </w:p>
        </w:tc>
        <w:tc>
          <w:tcPr>
            <w:tcW w:w="920" w:type="dxa"/>
          </w:tcPr>
          <w:p w14:paraId="0C14852F" w14:textId="3DFAC225" w:rsidR="009D6996" w:rsidRDefault="00F46C09" w:rsidP="000773E9">
            <w:pPr>
              <w:pStyle w:val="SMcaption"/>
              <w:spacing w:line="276" w:lineRule="auto"/>
              <w:rPr>
                <w:sz w:val="22"/>
                <w:szCs w:val="22"/>
              </w:rPr>
            </w:pPr>
            <w:r>
              <w:rPr>
                <w:sz w:val="22"/>
                <w:szCs w:val="22"/>
              </w:rPr>
              <w:t>x</w:t>
            </w:r>
          </w:p>
        </w:tc>
        <w:tc>
          <w:tcPr>
            <w:tcW w:w="1025" w:type="dxa"/>
          </w:tcPr>
          <w:p w14:paraId="0A460A02" w14:textId="714AB4F5" w:rsidR="009D6996" w:rsidRDefault="00D72E16" w:rsidP="000773E9">
            <w:pPr>
              <w:pStyle w:val="SMcaption"/>
              <w:spacing w:line="276" w:lineRule="auto"/>
              <w:rPr>
                <w:sz w:val="22"/>
                <w:szCs w:val="22"/>
              </w:rPr>
            </w:pPr>
            <w:r>
              <w:rPr>
                <w:sz w:val="22"/>
                <w:szCs w:val="22"/>
              </w:rPr>
              <w:t>x</w:t>
            </w:r>
          </w:p>
        </w:tc>
        <w:tc>
          <w:tcPr>
            <w:tcW w:w="1025" w:type="dxa"/>
          </w:tcPr>
          <w:p w14:paraId="3BFAAF77" w14:textId="77777777" w:rsidR="009D6996" w:rsidRDefault="009D6996" w:rsidP="000773E9">
            <w:pPr>
              <w:pStyle w:val="SMcaption"/>
              <w:spacing w:line="276" w:lineRule="auto"/>
              <w:rPr>
                <w:sz w:val="22"/>
                <w:szCs w:val="22"/>
              </w:rPr>
            </w:pPr>
          </w:p>
        </w:tc>
        <w:tc>
          <w:tcPr>
            <w:tcW w:w="1025" w:type="dxa"/>
          </w:tcPr>
          <w:p w14:paraId="1B2A3FAD" w14:textId="77777777" w:rsidR="009D6996" w:rsidRDefault="009D6996" w:rsidP="000773E9">
            <w:pPr>
              <w:pStyle w:val="SMcaption"/>
              <w:spacing w:line="276" w:lineRule="auto"/>
              <w:rPr>
                <w:sz w:val="22"/>
                <w:szCs w:val="22"/>
              </w:rPr>
            </w:pPr>
          </w:p>
        </w:tc>
        <w:tc>
          <w:tcPr>
            <w:tcW w:w="1025" w:type="dxa"/>
          </w:tcPr>
          <w:p w14:paraId="3ED9825A" w14:textId="77777777" w:rsidR="009D6996" w:rsidRDefault="009D6996" w:rsidP="000773E9">
            <w:pPr>
              <w:pStyle w:val="SMcaption"/>
              <w:spacing w:line="276" w:lineRule="auto"/>
              <w:rPr>
                <w:sz w:val="22"/>
                <w:szCs w:val="22"/>
              </w:rPr>
            </w:pPr>
          </w:p>
        </w:tc>
        <w:tc>
          <w:tcPr>
            <w:tcW w:w="1177" w:type="dxa"/>
          </w:tcPr>
          <w:p w14:paraId="396A7A82" w14:textId="77777777" w:rsidR="009D6996" w:rsidRDefault="009D6996" w:rsidP="000773E9">
            <w:pPr>
              <w:pStyle w:val="SMcaption"/>
              <w:spacing w:line="276" w:lineRule="auto"/>
              <w:rPr>
                <w:sz w:val="22"/>
                <w:szCs w:val="22"/>
              </w:rPr>
            </w:pPr>
          </w:p>
        </w:tc>
        <w:tc>
          <w:tcPr>
            <w:tcW w:w="1177" w:type="dxa"/>
          </w:tcPr>
          <w:p w14:paraId="44EA8F77" w14:textId="77777777" w:rsidR="009D6996" w:rsidRDefault="009D6996" w:rsidP="000773E9">
            <w:pPr>
              <w:pStyle w:val="SMcaption"/>
              <w:spacing w:line="276" w:lineRule="auto"/>
              <w:rPr>
                <w:sz w:val="22"/>
                <w:szCs w:val="22"/>
              </w:rPr>
            </w:pPr>
          </w:p>
        </w:tc>
        <w:tc>
          <w:tcPr>
            <w:tcW w:w="1177" w:type="dxa"/>
          </w:tcPr>
          <w:p w14:paraId="758E9195" w14:textId="77777777" w:rsidR="009D6996" w:rsidRDefault="009D6996" w:rsidP="000773E9">
            <w:pPr>
              <w:pStyle w:val="SMcaption"/>
              <w:spacing w:line="276" w:lineRule="auto"/>
              <w:rPr>
                <w:sz w:val="22"/>
                <w:szCs w:val="22"/>
              </w:rPr>
            </w:pPr>
          </w:p>
        </w:tc>
        <w:tc>
          <w:tcPr>
            <w:tcW w:w="1177" w:type="dxa"/>
          </w:tcPr>
          <w:p w14:paraId="7973FAA9" w14:textId="77777777" w:rsidR="009D6996" w:rsidRDefault="009D6996" w:rsidP="000773E9">
            <w:pPr>
              <w:pStyle w:val="SMcaption"/>
              <w:spacing w:line="276" w:lineRule="auto"/>
              <w:rPr>
                <w:sz w:val="22"/>
                <w:szCs w:val="22"/>
              </w:rPr>
            </w:pPr>
          </w:p>
        </w:tc>
      </w:tr>
      <w:tr w:rsidR="009D6996" w14:paraId="4EA93608" w14:textId="77777777" w:rsidTr="000773E9">
        <w:tc>
          <w:tcPr>
            <w:tcW w:w="4060" w:type="dxa"/>
          </w:tcPr>
          <w:p w14:paraId="27DB4929" w14:textId="01C36A3B" w:rsidR="009D6996" w:rsidRDefault="009D6996" w:rsidP="000773E9">
            <w:pPr>
              <w:pStyle w:val="SMcaption"/>
              <w:spacing w:line="276" w:lineRule="auto"/>
              <w:rPr>
                <w:sz w:val="22"/>
                <w:szCs w:val="22"/>
              </w:rPr>
            </w:pPr>
            <w:r w:rsidRPr="009D6996">
              <w:rPr>
                <w:sz w:val="22"/>
                <w:szCs w:val="22"/>
              </w:rPr>
              <w:t>waist_circumference_f48_2_0</w:t>
            </w:r>
          </w:p>
        </w:tc>
        <w:tc>
          <w:tcPr>
            <w:tcW w:w="920" w:type="dxa"/>
          </w:tcPr>
          <w:p w14:paraId="22927BF1" w14:textId="57F6E845" w:rsidR="009D6996" w:rsidRDefault="00F46C09" w:rsidP="000773E9">
            <w:pPr>
              <w:pStyle w:val="SMcaption"/>
              <w:spacing w:line="276" w:lineRule="auto"/>
              <w:rPr>
                <w:sz w:val="22"/>
                <w:szCs w:val="22"/>
              </w:rPr>
            </w:pPr>
            <w:r>
              <w:rPr>
                <w:sz w:val="22"/>
                <w:szCs w:val="22"/>
              </w:rPr>
              <w:t>x</w:t>
            </w:r>
          </w:p>
        </w:tc>
        <w:tc>
          <w:tcPr>
            <w:tcW w:w="1025" w:type="dxa"/>
          </w:tcPr>
          <w:p w14:paraId="68A9A26B" w14:textId="0956CA38" w:rsidR="009D6996" w:rsidRDefault="00D72E16" w:rsidP="000773E9">
            <w:pPr>
              <w:pStyle w:val="SMcaption"/>
              <w:spacing w:line="276" w:lineRule="auto"/>
              <w:rPr>
                <w:sz w:val="22"/>
                <w:szCs w:val="22"/>
              </w:rPr>
            </w:pPr>
            <w:r>
              <w:rPr>
                <w:sz w:val="22"/>
                <w:szCs w:val="22"/>
              </w:rPr>
              <w:t>x</w:t>
            </w:r>
          </w:p>
        </w:tc>
        <w:tc>
          <w:tcPr>
            <w:tcW w:w="1025" w:type="dxa"/>
          </w:tcPr>
          <w:p w14:paraId="4EC8C2DB" w14:textId="77777777" w:rsidR="009D6996" w:rsidRDefault="009D6996" w:rsidP="000773E9">
            <w:pPr>
              <w:pStyle w:val="SMcaption"/>
              <w:spacing w:line="276" w:lineRule="auto"/>
              <w:rPr>
                <w:sz w:val="22"/>
                <w:szCs w:val="22"/>
              </w:rPr>
            </w:pPr>
          </w:p>
        </w:tc>
        <w:tc>
          <w:tcPr>
            <w:tcW w:w="1025" w:type="dxa"/>
          </w:tcPr>
          <w:p w14:paraId="06E81930" w14:textId="77777777" w:rsidR="009D6996" w:rsidRDefault="009D6996" w:rsidP="000773E9">
            <w:pPr>
              <w:pStyle w:val="SMcaption"/>
              <w:spacing w:line="276" w:lineRule="auto"/>
              <w:rPr>
                <w:sz w:val="22"/>
                <w:szCs w:val="22"/>
              </w:rPr>
            </w:pPr>
          </w:p>
        </w:tc>
        <w:tc>
          <w:tcPr>
            <w:tcW w:w="1025" w:type="dxa"/>
          </w:tcPr>
          <w:p w14:paraId="111B00CF" w14:textId="77777777" w:rsidR="009D6996" w:rsidRDefault="009D6996" w:rsidP="000773E9">
            <w:pPr>
              <w:pStyle w:val="SMcaption"/>
              <w:spacing w:line="276" w:lineRule="auto"/>
              <w:rPr>
                <w:sz w:val="22"/>
                <w:szCs w:val="22"/>
              </w:rPr>
            </w:pPr>
          </w:p>
        </w:tc>
        <w:tc>
          <w:tcPr>
            <w:tcW w:w="1177" w:type="dxa"/>
          </w:tcPr>
          <w:p w14:paraId="53FACBC8" w14:textId="77777777" w:rsidR="009D6996" w:rsidRDefault="009D6996" w:rsidP="000773E9">
            <w:pPr>
              <w:pStyle w:val="SMcaption"/>
              <w:spacing w:line="276" w:lineRule="auto"/>
              <w:rPr>
                <w:sz w:val="22"/>
                <w:szCs w:val="22"/>
              </w:rPr>
            </w:pPr>
          </w:p>
        </w:tc>
        <w:tc>
          <w:tcPr>
            <w:tcW w:w="1177" w:type="dxa"/>
          </w:tcPr>
          <w:p w14:paraId="5768958A" w14:textId="77777777" w:rsidR="009D6996" w:rsidRDefault="009D6996" w:rsidP="000773E9">
            <w:pPr>
              <w:pStyle w:val="SMcaption"/>
              <w:spacing w:line="276" w:lineRule="auto"/>
              <w:rPr>
                <w:sz w:val="22"/>
                <w:szCs w:val="22"/>
              </w:rPr>
            </w:pPr>
          </w:p>
        </w:tc>
        <w:tc>
          <w:tcPr>
            <w:tcW w:w="1177" w:type="dxa"/>
          </w:tcPr>
          <w:p w14:paraId="623DBFD3" w14:textId="77777777" w:rsidR="009D6996" w:rsidRDefault="009D6996" w:rsidP="000773E9">
            <w:pPr>
              <w:pStyle w:val="SMcaption"/>
              <w:spacing w:line="276" w:lineRule="auto"/>
              <w:rPr>
                <w:sz w:val="22"/>
                <w:szCs w:val="22"/>
              </w:rPr>
            </w:pPr>
          </w:p>
        </w:tc>
        <w:tc>
          <w:tcPr>
            <w:tcW w:w="1177" w:type="dxa"/>
          </w:tcPr>
          <w:p w14:paraId="75F4E2AE" w14:textId="77777777" w:rsidR="009D6996" w:rsidRDefault="009D6996" w:rsidP="000773E9">
            <w:pPr>
              <w:pStyle w:val="SMcaption"/>
              <w:spacing w:line="276" w:lineRule="auto"/>
              <w:rPr>
                <w:sz w:val="22"/>
                <w:szCs w:val="22"/>
              </w:rPr>
            </w:pPr>
          </w:p>
        </w:tc>
      </w:tr>
      <w:tr w:rsidR="009D6996" w14:paraId="7A294817" w14:textId="77777777" w:rsidTr="000773E9">
        <w:tc>
          <w:tcPr>
            <w:tcW w:w="4060" w:type="dxa"/>
          </w:tcPr>
          <w:p w14:paraId="4C8A9E75" w14:textId="7737C8C2" w:rsidR="009D6996" w:rsidRDefault="00F46C09" w:rsidP="000773E9">
            <w:pPr>
              <w:pStyle w:val="SMcaption"/>
              <w:spacing w:line="276" w:lineRule="auto"/>
              <w:rPr>
                <w:sz w:val="22"/>
                <w:szCs w:val="22"/>
              </w:rPr>
            </w:pPr>
            <w:r w:rsidRPr="009D6996">
              <w:rPr>
                <w:sz w:val="22"/>
                <w:szCs w:val="22"/>
              </w:rPr>
              <w:t>weight_f21002_2_0</w:t>
            </w:r>
          </w:p>
        </w:tc>
        <w:tc>
          <w:tcPr>
            <w:tcW w:w="920" w:type="dxa"/>
          </w:tcPr>
          <w:p w14:paraId="7CEDC844" w14:textId="36398F4F" w:rsidR="009D6996" w:rsidRDefault="00F46C09" w:rsidP="000773E9">
            <w:pPr>
              <w:pStyle w:val="SMcaption"/>
              <w:spacing w:line="276" w:lineRule="auto"/>
              <w:rPr>
                <w:sz w:val="22"/>
                <w:szCs w:val="22"/>
              </w:rPr>
            </w:pPr>
            <w:r>
              <w:rPr>
                <w:sz w:val="22"/>
                <w:szCs w:val="22"/>
              </w:rPr>
              <w:t>x</w:t>
            </w:r>
          </w:p>
        </w:tc>
        <w:tc>
          <w:tcPr>
            <w:tcW w:w="1025" w:type="dxa"/>
          </w:tcPr>
          <w:p w14:paraId="4928C9C5" w14:textId="61988C66" w:rsidR="009D6996" w:rsidRDefault="00D72E16" w:rsidP="000773E9">
            <w:pPr>
              <w:pStyle w:val="SMcaption"/>
              <w:spacing w:line="276" w:lineRule="auto"/>
              <w:rPr>
                <w:sz w:val="22"/>
                <w:szCs w:val="22"/>
              </w:rPr>
            </w:pPr>
            <w:r>
              <w:rPr>
                <w:sz w:val="22"/>
                <w:szCs w:val="22"/>
              </w:rPr>
              <w:t>x</w:t>
            </w:r>
          </w:p>
        </w:tc>
        <w:tc>
          <w:tcPr>
            <w:tcW w:w="1025" w:type="dxa"/>
          </w:tcPr>
          <w:p w14:paraId="3CD16827" w14:textId="77777777" w:rsidR="009D6996" w:rsidRDefault="009D6996" w:rsidP="000773E9">
            <w:pPr>
              <w:pStyle w:val="SMcaption"/>
              <w:spacing w:line="276" w:lineRule="auto"/>
              <w:rPr>
                <w:sz w:val="22"/>
                <w:szCs w:val="22"/>
              </w:rPr>
            </w:pPr>
          </w:p>
        </w:tc>
        <w:tc>
          <w:tcPr>
            <w:tcW w:w="1025" w:type="dxa"/>
          </w:tcPr>
          <w:p w14:paraId="489574FD" w14:textId="77777777" w:rsidR="009D6996" w:rsidRDefault="009D6996" w:rsidP="000773E9">
            <w:pPr>
              <w:pStyle w:val="SMcaption"/>
              <w:spacing w:line="276" w:lineRule="auto"/>
              <w:rPr>
                <w:sz w:val="22"/>
                <w:szCs w:val="22"/>
              </w:rPr>
            </w:pPr>
          </w:p>
        </w:tc>
        <w:tc>
          <w:tcPr>
            <w:tcW w:w="1025" w:type="dxa"/>
          </w:tcPr>
          <w:p w14:paraId="28B5D911" w14:textId="77777777" w:rsidR="009D6996" w:rsidRDefault="009D6996" w:rsidP="000773E9">
            <w:pPr>
              <w:pStyle w:val="SMcaption"/>
              <w:spacing w:line="276" w:lineRule="auto"/>
              <w:rPr>
                <w:sz w:val="22"/>
                <w:szCs w:val="22"/>
              </w:rPr>
            </w:pPr>
          </w:p>
        </w:tc>
        <w:tc>
          <w:tcPr>
            <w:tcW w:w="1177" w:type="dxa"/>
          </w:tcPr>
          <w:p w14:paraId="63551BC5" w14:textId="77777777" w:rsidR="009D6996" w:rsidRDefault="009D6996" w:rsidP="000773E9">
            <w:pPr>
              <w:pStyle w:val="SMcaption"/>
              <w:spacing w:line="276" w:lineRule="auto"/>
              <w:rPr>
                <w:sz w:val="22"/>
                <w:szCs w:val="22"/>
              </w:rPr>
            </w:pPr>
          </w:p>
        </w:tc>
        <w:tc>
          <w:tcPr>
            <w:tcW w:w="1177" w:type="dxa"/>
          </w:tcPr>
          <w:p w14:paraId="5317300E" w14:textId="77777777" w:rsidR="009D6996" w:rsidRDefault="009D6996" w:rsidP="000773E9">
            <w:pPr>
              <w:pStyle w:val="SMcaption"/>
              <w:spacing w:line="276" w:lineRule="auto"/>
              <w:rPr>
                <w:sz w:val="22"/>
                <w:szCs w:val="22"/>
              </w:rPr>
            </w:pPr>
          </w:p>
        </w:tc>
        <w:tc>
          <w:tcPr>
            <w:tcW w:w="1177" w:type="dxa"/>
          </w:tcPr>
          <w:p w14:paraId="3B9B5A9C" w14:textId="77777777" w:rsidR="009D6996" w:rsidRDefault="009D6996" w:rsidP="000773E9">
            <w:pPr>
              <w:pStyle w:val="SMcaption"/>
              <w:spacing w:line="276" w:lineRule="auto"/>
              <w:rPr>
                <w:sz w:val="22"/>
                <w:szCs w:val="22"/>
              </w:rPr>
            </w:pPr>
          </w:p>
        </w:tc>
        <w:tc>
          <w:tcPr>
            <w:tcW w:w="1177" w:type="dxa"/>
          </w:tcPr>
          <w:p w14:paraId="51EFDE20" w14:textId="77777777" w:rsidR="009D6996" w:rsidRDefault="009D6996" w:rsidP="000773E9">
            <w:pPr>
              <w:pStyle w:val="SMcaption"/>
              <w:spacing w:line="276" w:lineRule="auto"/>
              <w:rPr>
                <w:sz w:val="22"/>
                <w:szCs w:val="22"/>
              </w:rPr>
            </w:pPr>
          </w:p>
        </w:tc>
      </w:tr>
      <w:tr w:rsidR="009D6996" w14:paraId="4545AB82" w14:textId="77777777" w:rsidTr="000773E9">
        <w:tc>
          <w:tcPr>
            <w:tcW w:w="4060" w:type="dxa"/>
          </w:tcPr>
          <w:p w14:paraId="1CBF8BB9" w14:textId="2C2A143D" w:rsidR="009D6996" w:rsidRDefault="00D72E16" w:rsidP="000773E9">
            <w:pPr>
              <w:pStyle w:val="SMcaption"/>
              <w:spacing w:line="276" w:lineRule="auto"/>
              <w:rPr>
                <w:sz w:val="22"/>
                <w:szCs w:val="22"/>
              </w:rPr>
            </w:pPr>
            <w:r w:rsidRPr="00D72E16">
              <w:rPr>
                <w:sz w:val="22"/>
                <w:szCs w:val="22"/>
              </w:rPr>
              <w:t>hip_circumference_f49_2_0</w:t>
            </w:r>
          </w:p>
        </w:tc>
        <w:tc>
          <w:tcPr>
            <w:tcW w:w="920" w:type="dxa"/>
          </w:tcPr>
          <w:p w14:paraId="7B600B4D" w14:textId="77777777" w:rsidR="009D6996" w:rsidRDefault="009D6996" w:rsidP="000773E9">
            <w:pPr>
              <w:pStyle w:val="SMcaption"/>
              <w:spacing w:line="276" w:lineRule="auto"/>
              <w:rPr>
                <w:sz w:val="22"/>
                <w:szCs w:val="22"/>
              </w:rPr>
            </w:pPr>
          </w:p>
        </w:tc>
        <w:tc>
          <w:tcPr>
            <w:tcW w:w="1025" w:type="dxa"/>
          </w:tcPr>
          <w:p w14:paraId="2E9E73AC" w14:textId="655720E1" w:rsidR="009D6996" w:rsidRDefault="00D72E16" w:rsidP="000773E9">
            <w:pPr>
              <w:pStyle w:val="SMcaption"/>
              <w:spacing w:line="276" w:lineRule="auto"/>
              <w:rPr>
                <w:sz w:val="22"/>
                <w:szCs w:val="22"/>
              </w:rPr>
            </w:pPr>
            <w:r>
              <w:rPr>
                <w:sz w:val="22"/>
                <w:szCs w:val="22"/>
              </w:rPr>
              <w:t>x</w:t>
            </w:r>
          </w:p>
        </w:tc>
        <w:tc>
          <w:tcPr>
            <w:tcW w:w="1025" w:type="dxa"/>
          </w:tcPr>
          <w:p w14:paraId="0FC85A24" w14:textId="77777777" w:rsidR="009D6996" w:rsidRDefault="009D6996" w:rsidP="000773E9">
            <w:pPr>
              <w:pStyle w:val="SMcaption"/>
              <w:spacing w:line="276" w:lineRule="auto"/>
              <w:rPr>
                <w:sz w:val="22"/>
                <w:szCs w:val="22"/>
              </w:rPr>
            </w:pPr>
          </w:p>
        </w:tc>
        <w:tc>
          <w:tcPr>
            <w:tcW w:w="1025" w:type="dxa"/>
          </w:tcPr>
          <w:p w14:paraId="1436C397" w14:textId="77777777" w:rsidR="009D6996" w:rsidRDefault="009D6996" w:rsidP="000773E9">
            <w:pPr>
              <w:pStyle w:val="SMcaption"/>
              <w:spacing w:line="276" w:lineRule="auto"/>
              <w:rPr>
                <w:sz w:val="22"/>
                <w:szCs w:val="22"/>
              </w:rPr>
            </w:pPr>
          </w:p>
        </w:tc>
        <w:tc>
          <w:tcPr>
            <w:tcW w:w="1025" w:type="dxa"/>
          </w:tcPr>
          <w:p w14:paraId="13FA274A" w14:textId="77777777" w:rsidR="009D6996" w:rsidRDefault="009D6996" w:rsidP="000773E9">
            <w:pPr>
              <w:pStyle w:val="SMcaption"/>
              <w:spacing w:line="276" w:lineRule="auto"/>
              <w:rPr>
                <w:sz w:val="22"/>
                <w:szCs w:val="22"/>
              </w:rPr>
            </w:pPr>
          </w:p>
        </w:tc>
        <w:tc>
          <w:tcPr>
            <w:tcW w:w="1177" w:type="dxa"/>
          </w:tcPr>
          <w:p w14:paraId="7EC1F488" w14:textId="77777777" w:rsidR="009D6996" w:rsidRDefault="009D6996" w:rsidP="000773E9">
            <w:pPr>
              <w:pStyle w:val="SMcaption"/>
              <w:spacing w:line="276" w:lineRule="auto"/>
              <w:rPr>
                <w:sz w:val="22"/>
                <w:szCs w:val="22"/>
              </w:rPr>
            </w:pPr>
          </w:p>
        </w:tc>
        <w:tc>
          <w:tcPr>
            <w:tcW w:w="1177" w:type="dxa"/>
          </w:tcPr>
          <w:p w14:paraId="71CEFD83" w14:textId="77777777" w:rsidR="009D6996" w:rsidRDefault="009D6996" w:rsidP="000773E9">
            <w:pPr>
              <w:pStyle w:val="SMcaption"/>
              <w:spacing w:line="276" w:lineRule="auto"/>
              <w:rPr>
                <w:sz w:val="22"/>
                <w:szCs w:val="22"/>
              </w:rPr>
            </w:pPr>
          </w:p>
        </w:tc>
        <w:tc>
          <w:tcPr>
            <w:tcW w:w="1177" w:type="dxa"/>
          </w:tcPr>
          <w:p w14:paraId="2CE09163" w14:textId="77777777" w:rsidR="009D6996" w:rsidRDefault="009D6996" w:rsidP="000773E9">
            <w:pPr>
              <w:pStyle w:val="SMcaption"/>
              <w:spacing w:line="276" w:lineRule="auto"/>
              <w:rPr>
                <w:sz w:val="22"/>
                <w:szCs w:val="22"/>
              </w:rPr>
            </w:pPr>
          </w:p>
        </w:tc>
        <w:tc>
          <w:tcPr>
            <w:tcW w:w="1177" w:type="dxa"/>
          </w:tcPr>
          <w:p w14:paraId="3E36541D" w14:textId="77777777" w:rsidR="009D6996" w:rsidRDefault="009D6996" w:rsidP="000773E9">
            <w:pPr>
              <w:pStyle w:val="SMcaption"/>
              <w:spacing w:line="276" w:lineRule="auto"/>
              <w:rPr>
                <w:sz w:val="22"/>
                <w:szCs w:val="22"/>
              </w:rPr>
            </w:pPr>
          </w:p>
        </w:tc>
      </w:tr>
      <w:tr w:rsidR="00D72E16" w14:paraId="60C5A53B" w14:textId="77777777" w:rsidTr="000773E9">
        <w:tc>
          <w:tcPr>
            <w:tcW w:w="4060" w:type="dxa"/>
          </w:tcPr>
          <w:p w14:paraId="2696E103" w14:textId="64E4694F" w:rsidR="00D72E16" w:rsidRPr="00D72E16" w:rsidRDefault="00D72E16" w:rsidP="000773E9">
            <w:pPr>
              <w:pStyle w:val="SMcaption"/>
              <w:spacing w:line="276" w:lineRule="auto"/>
              <w:jc w:val="center"/>
              <w:rPr>
                <w:sz w:val="22"/>
                <w:szCs w:val="22"/>
              </w:rPr>
            </w:pPr>
            <w:r w:rsidRPr="00D72E16">
              <w:rPr>
                <w:sz w:val="22"/>
                <w:szCs w:val="22"/>
              </w:rPr>
              <w:t>maternal_smoking_around_birth_f1787_2_0</w:t>
            </w:r>
          </w:p>
        </w:tc>
        <w:tc>
          <w:tcPr>
            <w:tcW w:w="920" w:type="dxa"/>
          </w:tcPr>
          <w:p w14:paraId="0542EC7C" w14:textId="77777777" w:rsidR="00D72E16" w:rsidRDefault="00D72E16" w:rsidP="000773E9">
            <w:pPr>
              <w:pStyle w:val="SMcaption"/>
              <w:spacing w:line="276" w:lineRule="auto"/>
              <w:rPr>
                <w:sz w:val="22"/>
                <w:szCs w:val="22"/>
              </w:rPr>
            </w:pPr>
          </w:p>
        </w:tc>
        <w:tc>
          <w:tcPr>
            <w:tcW w:w="1025" w:type="dxa"/>
          </w:tcPr>
          <w:p w14:paraId="737713F4" w14:textId="29A8E340" w:rsidR="00D72E16" w:rsidRDefault="00D72E16" w:rsidP="000773E9">
            <w:pPr>
              <w:pStyle w:val="SMcaption"/>
              <w:spacing w:line="276" w:lineRule="auto"/>
              <w:rPr>
                <w:sz w:val="22"/>
                <w:szCs w:val="22"/>
              </w:rPr>
            </w:pPr>
            <w:r>
              <w:rPr>
                <w:sz w:val="22"/>
                <w:szCs w:val="22"/>
              </w:rPr>
              <w:t>x</w:t>
            </w:r>
          </w:p>
        </w:tc>
        <w:tc>
          <w:tcPr>
            <w:tcW w:w="1025" w:type="dxa"/>
          </w:tcPr>
          <w:p w14:paraId="3A457FB6" w14:textId="4F575EFD" w:rsidR="00D72E16" w:rsidRDefault="00D72E16" w:rsidP="000773E9">
            <w:pPr>
              <w:pStyle w:val="SMcaption"/>
              <w:spacing w:line="276" w:lineRule="auto"/>
              <w:rPr>
                <w:sz w:val="22"/>
                <w:szCs w:val="22"/>
              </w:rPr>
            </w:pPr>
            <w:r>
              <w:rPr>
                <w:sz w:val="22"/>
                <w:szCs w:val="22"/>
              </w:rPr>
              <w:t>x</w:t>
            </w:r>
          </w:p>
        </w:tc>
        <w:tc>
          <w:tcPr>
            <w:tcW w:w="1025" w:type="dxa"/>
          </w:tcPr>
          <w:p w14:paraId="17413D90" w14:textId="65E3E4A7" w:rsidR="00D72E16" w:rsidRDefault="00D72E16" w:rsidP="000773E9">
            <w:pPr>
              <w:pStyle w:val="SMcaption"/>
              <w:spacing w:line="276" w:lineRule="auto"/>
              <w:rPr>
                <w:sz w:val="22"/>
                <w:szCs w:val="22"/>
              </w:rPr>
            </w:pPr>
            <w:r>
              <w:rPr>
                <w:sz w:val="22"/>
                <w:szCs w:val="22"/>
              </w:rPr>
              <w:t>x</w:t>
            </w:r>
          </w:p>
        </w:tc>
        <w:tc>
          <w:tcPr>
            <w:tcW w:w="1025" w:type="dxa"/>
          </w:tcPr>
          <w:p w14:paraId="3CE38BFD" w14:textId="77777777" w:rsidR="00D72E16" w:rsidRDefault="00D72E16" w:rsidP="000773E9">
            <w:pPr>
              <w:pStyle w:val="SMcaption"/>
              <w:spacing w:line="276" w:lineRule="auto"/>
              <w:rPr>
                <w:sz w:val="22"/>
                <w:szCs w:val="22"/>
              </w:rPr>
            </w:pPr>
          </w:p>
        </w:tc>
        <w:tc>
          <w:tcPr>
            <w:tcW w:w="1177" w:type="dxa"/>
          </w:tcPr>
          <w:p w14:paraId="007E381D" w14:textId="77777777" w:rsidR="00D72E16" w:rsidRDefault="00D72E16" w:rsidP="000773E9">
            <w:pPr>
              <w:pStyle w:val="SMcaption"/>
              <w:spacing w:line="276" w:lineRule="auto"/>
              <w:rPr>
                <w:sz w:val="22"/>
                <w:szCs w:val="22"/>
              </w:rPr>
            </w:pPr>
          </w:p>
        </w:tc>
        <w:tc>
          <w:tcPr>
            <w:tcW w:w="1177" w:type="dxa"/>
          </w:tcPr>
          <w:p w14:paraId="053B63CA" w14:textId="77777777" w:rsidR="00D72E16" w:rsidRDefault="00D72E16" w:rsidP="000773E9">
            <w:pPr>
              <w:pStyle w:val="SMcaption"/>
              <w:spacing w:line="276" w:lineRule="auto"/>
              <w:rPr>
                <w:sz w:val="22"/>
                <w:szCs w:val="22"/>
              </w:rPr>
            </w:pPr>
          </w:p>
        </w:tc>
        <w:tc>
          <w:tcPr>
            <w:tcW w:w="1177" w:type="dxa"/>
          </w:tcPr>
          <w:p w14:paraId="526FF926" w14:textId="77777777" w:rsidR="00D72E16" w:rsidRDefault="00D72E16" w:rsidP="000773E9">
            <w:pPr>
              <w:pStyle w:val="SMcaption"/>
              <w:spacing w:line="276" w:lineRule="auto"/>
              <w:rPr>
                <w:sz w:val="22"/>
                <w:szCs w:val="22"/>
              </w:rPr>
            </w:pPr>
          </w:p>
        </w:tc>
        <w:tc>
          <w:tcPr>
            <w:tcW w:w="1177" w:type="dxa"/>
          </w:tcPr>
          <w:p w14:paraId="2CB6180E" w14:textId="198FE9E7" w:rsidR="00D72E16" w:rsidRDefault="00D72E16" w:rsidP="000773E9">
            <w:pPr>
              <w:pStyle w:val="SMcaption"/>
              <w:spacing w:line="276" w:lineRule="auto"/>
              <w:rPr>
                <w:sz w:val="22"/>
                <w:szCs w:val="22"/>
              </w:rPr>
            </w:pPr>
            <w:r>
              <w:rPr>
                <w:sz w:val="22"/>
                <w:szCs w:val="22"/>
              </w:rPr>
              <w:t>x</w:t>
            </w:r>
          </w:p>
        </w:tc>
      </w:tr>
    </w:tbl>
    <w:p w14:paraId="721F8D62" w14:textId="77777777" w:rsidR="000773E9" w:rsidRPr="0015341C" w:rsidRDefault="000773E9" w:rsidP="000773E9">
      <w:pPr>
        <w:pStyle w:val="SMHeading"/>
      </w:pPr>
      <w:bookmarkStart w:id="223" w:name="_Toc39077840"/>
      <w:r w:rsidRPr="0015341C">
        <w:t xml:space="preserve">Table S3: Variables with significantly lower </w:t>
      </w:r>
      <w:r>
        <w:t>brain-</w:t>
      </w:r>
      <w:r w:rsidRPr="0015341C">
        <w:t>morphometricity estimates compared to the fsaverage – no smoothing processing</w:t>
      </w:r>
      <w:bookmarkEnd w:id="223"/>
    </w:p>
    <w:p w14:paraId="3F7FE702" w14:textId="77777777" w:rsidR="000773E9" w:rsidRDefault="000773E9" w:rsidP="000773E9">
      <w:pPr>
        <w:pStyle w:val="SMcaption"/>
        <w:spacing w:line="276" w:lineRule="auto"/>
        <w:rPr>
          <w:sz w:val="22"/>
          <w:szCs w:val="22"/>
        </w:rPr>
      </w:pPr>
      <w:r>
        <w:rPr>
          <w:sz w:val="22"/>
          <w:szCs w:val="22"/>
        </w:rPr>
        <w:t xml:space="preserve">We defined significance as non-overlapping confidence intervals of the morphometricity estimates in the UKB discovery sample. To account for multiple testing (9 tests for each of the 58 traits for which we observed significant morphometricity), we used </w:t>
      </w:r>
      <w:r w:rsidRPr="00985B5C">
        <w:rPr>
          <w:sz w:val="22"/>
          <w:szCs w:val="22"/>
        </w:rPr>
        <w:t>1-0.05</w:t>
      </w:r>
      <w:proofErr w:type="gramStart"/>
      <w:r w:rsidRPr="00985B5C">
        <w:rPr>
          <w:sz w:val="22"/>
          <w:szCs w:val="22"/>
        </w:rPr>
        <w:t>/(</w:t>
      </w:r>
      <w:proofErr w:type="gramEnd"/>
      <w:r w:rsidRPr="00985B5C">
        <w:rPr>
          <w:sz w:val="22"/>
          <w:szCs w:val="22"/>
        </w:rPr>
        <w:t>9*58)</w:t>
      </w:r>
      <w:r>
        <w:rPr>
          <w:sz w:val="22"/>
          <w:szCs w:val="22"/>
        </w:rPr>
        <w:t xml:space="preserve">=99.990% confidence intervals.  </w:t>
      </w:r>
    </w:p>
    <w:p w14:paraId="28CDFBB0" w14:textId="77777777" w:rsidR="000773E9" w:rsidRPr="0015341C" w:rsidRDefault="000773E9" w:rsidP="000773E9">
      <w:pPr>
        <w:pStyle w:val="SMcaption"/>
        <w:spacing w:line="276" w:lineRule="auto"/>
        <w:rPr>
          <w:sz w:val="22"/>
          <w:szCs w:val="22"/>
        </w:rPr>
      </w:pPr>
      <w:r>
        <w:rPr>
          <w:sz w:val="22"/>
          <w:szCs w:val="22"/>
        </w:rPr>
        <w:t>We acknowledge this is a stringent definition of significance, which likely limited the statistical power of the test. Proper statistical testing was made difficult by the fact that the models are not nested, or that we did not know the covariance between the different morphometricity estimates.</w:t>
      </w:r>
    </w:p>
    <w:p w14:paraId="3DCD810D" w14:textId="77777777" w:rsidR="00C81A8E" w:rsidRDefault="00C81A8E" w:rsidP="00157CD0">
      <w:pPr>
        <w:pStyle w:val="SMcaption"/>
        <w:spacing w:line="276" w:lineRule="auto"/>
        <w:rPr>
          <w:sz w:val="22"/>
          <w:szCs w:val="22"/>
        </w:rPr>
      </w:pPr>
    </w:p>
    <w:p w14:paraId="0FDC9C3A" w14:textId="77777777" w:rsidR="00C81A8E" w:rsidRDefault="00C81A8E" w:rsidP="00157CD0">
      <w:pPr>
        <w:pStyle w:val="SMcaption"/>
        <w:spacing w:line="276" w:lineRule="auto"/>
        <w:rPr>
          <w:sz w:val="22"/>
          <w:szCs w:val="22"/>
        </w:rPr>
      </w:pPr>
    </w:p>
    <w:p w14:paraId="3CE08B0D" w14:textId="1D622202" w:rsidR="007B7C8A" w:rsidRDefault="007B7C8A" w:rsidP="009D6996">
      <w:pPr>
        <w:pStyle w:val="SMcaption"/>
        <w:spacing w:line="276" w:lineRule="auto"/>
        <w:rPr>
          <w:sz w:val="22"/>
          <w:szCs w:val="22"/>
        </w:rPr>
        <w:sectPr w:rsidR="007B7C8A" w:rsidSect="00A80CD0">
          <w:pgSz w:w="15840" w:h="12240" w:orient="landscape"/>
          <w:pgMar w:top="1701" w:right="1134" w:bottom="1701" w:left="1134" w:header="720" w:footer="720" w:gutter="0"/>
          <w:cols w:space="720"/>
          <w:docGrid w:linePitch="360"/>
        </w:sectPr>
      </w:pPr>
    </w:p>
    <w:p w14:paraId="77181871" w14:textId="4D1D209F" w:rsidR="00EB1FDF" w:rsidRDefault="00EB1FDF" w:rsidP="00F11EC2">
      <w:pPr>
        <w:pStyle w:val="SMHeading"/>
      </w:pPr>
      <w:bookmarkStart w:id="224" w:name="_Toc39077841"/>
      <w:r>
        <w:lastRenderedPageBreak/>
        <w:t>Supplementary Dataset description</w:t>
      </w:r>
      <w:r w:rsidR="000313D4">
        <w:t>s</w:t>
      </w:r>
      <w:bookmarkEnd w:id="224"/>
    </w:p>
    <w:p w14:paraId="7248ECA1" w14:textId="77777777" w:rsidR="00EB1FDF" w:rsidRDefault="00EB1FDF" w:rsidP="00844DC4">
      <w:pPr>
        <w:pStyle w:val="SMcaption"/>
        <w:rPr>
          <w:b/>
          <w:szCs w:val="24"/>
        </w:rPr>
      </w:pPr>
    </w:p>
    <w:p w14:paraId="01A125FB" w14:textId="6CA5D624" w:rsidR="003D762D" w:rsidRPr="0013732A" w:rsidRDefault="00FA089B" w:rsidP="00844DC4">
      <w:pPr>
        <w:pStyle w:val="SMcaption"/>
        <w:rPr>
          <w:szCs w:val="24"/>
        </w:rPr>
      </w:pPr>
      <w:r w:rsidRPr="0013732A">
        <w:rPr>
          <w:b/>
          <w:szCs w:val="24"/>
        </w:rPr>
        <w:t xml:space="preserve">Dataset S1: </w:t>
      </w:r>
      <w:r w:rsidRPr="0013732A">
        <w:rPr>
          <w:szCs w:val="24"/>
        </w:rPr>
        <w:t>Descriptive table of the UKB variables used in the analysis (for the discovery and replication UKB sets). Comparison between final sample participants excluded from the analysis due to failed processing and QC. UKB discovery and replication samples</w:t>
      </w:r>
      <w:r w:rsidR="00F30858" w:rsidRPr="0013732A">
        <w:rPr>
          <w:szCs w:val="24"/>
        </w:rPr>
        <w:t xml:space="preserve"> used in the analyses</w:t>
      </w:r>
      <w:r w:rsidRPr="0013732A">
        <w:rPr>
          <w:szCs w:val="24"/>
        </w:rPr>
        <w:t xml:space="preserve"> are further compared.</w:t>
      </w:r>
    </w:p>
    <w:p w14:paraId="2EF9033F" w14:textId="77777777" w:rsidR="00AA1B15" w:rsidRPr="0013732A" w:rsidRDefault="00AA1B15" w:rsidP="00844DC4">
      <w:pPr>
        <w:pStyle w:val="SMcaption"/>
        <w:rPr>
          <w:szCs w:val="24"/>
        </w:rPr>
      </w:pPr>
    </w:p>
    <w:p w14:paraId="0EF0C91C" w14:textId="77777777" w:rsidR="00AA1B15" w:rsidRPr="0013732A" w:rsidRDefault="00AA1B15" w:rsidP="00844DC4">
      <w:pPr>
        <w:pStyle w:val="SMcaption"/>
        <w:rPr>
          <w:szCs w:val="24"/>
        </w:rPr>
      </w:pPr>
      <w:r w:rsidRPr="0013732A">
        <w:rPr>
          <w:b/>
          <w:szCs w:val="24"/>
        </w:rPr>
        <w:t xml:space="preserve">Dataset S2: </w:t>
      </w:r>
      <w:r w:rsidRPr="0013732A">
        <w:rPr>
          <w:szCs w:val="24"/>
        </w:rPr>
        <w:t>Descriptive table of the HCP variables used in the analysis and comparison with participants excluded from the analysis due to QC.</w:t>
      </w:r>
    </w:p>
    <w:p w14:paraId="21FE6480" w14:textId="603F8732" w:rsidR="00AA1B15" w:rsidRPr="0013732A" w:rsidRDefault="00AA1B15" w:rsidP="00844DC4">
      <w:pPr>
        <w:pStyle w:val="SMcaption"/>
        <w:rPr>
          <w:szCs w:val="24"/>
        </w:rPr>
      </w:pPr>
    </w:p>
    <w:p w14:paraId="4BFAC223" w14:textId="77777777" w:rsidR="00E77020" w:rsidRPr="0013732A" w:rsidRDefault="006473C2" w:rsidP="00844DC4">
      <w:pPr>
        <w:pStyle w:val="SMcaption"/>
        <w:rPr>
          <w:szCs w:val="24"/>
        </w:rPr>
      </w:pPr>
      <w:r w:rsidRPr="0013732A">
        <w:rPr>
          <w:b/>
          <w:szCs w:val="24"/>
        </w:rPr>
        <w:t>Dataset S3:</w:t>
      </w:r>
      <w:r w:rsidRPr="0013732A">
        <w:rPr>
          <w:szCs w:val="24"/>
        </w:rPr>
        <w:t xml:space="preserve"> Detailed results of variance components analysis in the UKB (discovery and replication samples). Includes results presented in </w:t>
      </w:r>
      <w:r w:rsidRPr="0013732A">
        <w:rPr>
          <w:b/>
          <w:szCs w:val="24"/>
        </w:rPr>
        <w:t>Figure 1a</w:t>
      </w:r>
      <w:r w:rsidRPr="0013732A">
        <w:rPr>
          <w:szCs w:val="24"/>
        </w:rPr>
        <w:t>.</w:t>
      </w:r>
      <w:r w:rsidR="00844DC4" w:rsidRPr="0013732A">
        <w:rPr>
          <w:szCs w:val="24"/>
        </w:rPr>
        <w:t xml:space="preserve"> Results include fixed effect associations (associations with covariates) as well as morphometricity. Baseline covariates are used in the first part of the table but results after accounting for height, weight and BMI are also presented.</w:t>
      </w:r>
    </w:p>
    <w:p w14:paraId="33C859F6" w14:textId="77777777" w:rsidR="00E77020" w:rsidRPr="0013732A" w:rsidRDefault="00E77020" w:rsidP="00844DC4">
      <w:pPr>
        <w:pStyle w:val="SMcaption"/>
        <w:rPr>
          <w:szCs w:val="24"/>
        </w:rPr>
      </w:pPr>
    </w:p>
    <w:p w14:paraId="282FF2E2" w14:textId="68247471" w:rsidR="00E77020" w:rsidRPr="0013732A" w:rsidRDefault="00E77020" w:rsidP="00387AAB">
      <w:pPr>
        <w:pStyle w:val="SMcaption"/>
        <w:rPr>
          <w:b/>
          <w:szCs w:val="24"/>
        </w:rPr>
      </w:pPr>
      <w:r w:rsidRPr="0013732A">
        <w:rPr>
          <w:b/>
          <w:szCs w:val="24"/>
        </w:rPr>
        <w:t xml:space="preserve">Dataset S4: </w:t>
      </w:r>
      <w:r w:rsidRPr="0013732A">
        <w:rPr>
          <w:szCs w:val="24"/>
        </w:rPr>
        <w:t xml:space="preserve">Detailed results of variance components analysis in the HCP. Results of </w:t>
      </w:r>
      <w:r w:rsidRPr="0013732A">
        <w:rPr>
          <w:b/>
          <w:szCs w:val="24"/>
        </w:rPr>
        <w:t>Figure 1b.</w:t>
      </w:r>
    </w:p>
    <w:p w14:paraId="3FC5D607" w14:textId="77777777" w:rsidR="00387AAB" w:rsidRPr="0013732A" w:rsidRDefault="00387AAB" w:rsidP="00387AAB">
      <w:pPr>
        <w:pStyle w:val="SMcaption"/>
        <w:rPr>
          <w:szCs w:val="24"/>
        </w:rPr>
      </w:pPr>
    </w:p>
    <w:p w14:paraId="0AC3FB9F" w14:textId="4A4965F4" w:rsidR="00D61CAE" w:rsidRPr="0013732A" w:rsidRDefault="00D61CAE" w:rsidP="00387AAB">
      <w:pPr>
        <w:pStyle w:val="SMcaption"/>
        <w:rPr>
          <w:szCs w:val="24"/>
        </w:rPr>
      </w:pPr>
      <w:r w:rsidRPr="0013732A">
        <w:rPr>
          <w:b/>
          <w:szCs w:val="24"/>
        </w:rPr>
        <w:t xml:space="preserve">Dataset S5: </w:t>
      </w:r>
      <w:r w:rsidRPr="0013732A">
        <w:rPr>
          <w:szCs w:val="24"/>
        </w:rPr>
        <w:t>Grey-matter and residual correlations in the UKB.</w:t>
      </w:r>
      <w:r w:rsidRPr="0013732A">
        <w:rPr>
          <w:b/>
          <w:szCs w:val="24"/>
        </w:rPr>
        <w:t xml:space="preserve"> </w:t>
      </w:r>
      <w:r w:rsidRPr="0013732A">
        <w:rPr>
          <w:szCs w:val="24"/>
        </w:rPr>
        <w:t>Table of</w:t>
      </w:r>
      <w:r w:rsidRPr="0013732A">
        <w:rPr>
          <w:b/>
          <w:szCs w:val="24"/>
        </w:rPr>
        <w:t xml:space="preserve"> </w:t>
      </w:r>
      <w:r w:rsidRPr="0013732A">
        <w:rPr>
          <w:szCs w:val="24"/>
        </w:rPr>
        <w:t xml:space="preserve">the values presented in </w:t>
      </w:r>
      <w:r w:rsidRPr="0013732A">
        <w:rPr>
          <w:b/>
          <w:szCs w:val="24"/>
        </w:rPr>
        <w:t>Figure 2a</w:t>
      </w:r>
      <w:r w:rsidRPr="0013732A">
        <w:rPr>
          <w:szCs w:val="24"/>
        </w:rPr>
        <w:t xml:space="preserve"> (UKB). The table contains correlations and p-values of the phenotypic and brain correlations. Format: r; (SE; p-value).</w:t>
      </w:r>
    </w:p>
    <w:p w14:paraId="65426E5F" w14:textId="77777777" w:rsidR="00990751" w:rsidRPr="0013732A" w:rsidRDefault="00990751" w:rsidP="00387AAB">
      <w:pPr>
        <w:pStyle w:val="SMcaption"/>
        <w:rPr>
          <w:szCs w:val="24"/>
        </w:rPr>
      </w:pPr>
    </w:p>
    <w:p w14:paraId="70E7E187" w14:textId="32E2CE1F" w:rsidR="00D61CAE" w:rsidRPr="0013732A" w:rsidRDefault="00D61CAE" w:rsidP="00387AAB">
      <w:pPr>
        <w:pStyle w:val="SMcaption"/>
        <w:rPr>
          <w:szCs w:val="24"/>
        </w:rPr>
      </w:pPr>
      <w:r w:rsidRPr="0013732A">
        <w:rPr>
          <w:b/>
          <w:szCs w:val="24"/>
        </w:rPr>
        <w:t xml:space="preserve">Dataset S6: </w:t>
      </w:r>
      <w:r w:rsidRPr="0013732A">
        <w:rPr>
          <w:szCs w:val="24"/>
        </w:rPr>
        <w:t>Grey-matter and residual correlations in the HCP.</w:t>
      </w:r>
      <w:r w:rsidRPr="0013732A">
        <w:rPr>
          <w:b/>
          <w:szCs w:val="24"/>
        </w:rPr>
        <w:t xml:space="preserve"> </w:t>
      </w:r>
      <w:r w:rsidRPr="0013732A">
        <w:rPr>
          <w:szCs w:val="24"/>
        </w:rPr>
        <w:t>Table of</w:t>
      </w:r>
      <w:r w:rsidRPr="0013732A">
        <w:rPr>
          <w:b/>
          <w:szCs w:val="24"/>
        </w:rPr>
        <w:t xml:space="preserve"> </w:t>
      </w:r>
      <w:r w:rsidRPr="0013732A">
        <w:rPr>
          <w:szCs w:val="24"/>
        </w:rPr>
        <w:t xml:space="preserve">the values presented in </w:t>
      </w:r>
      <w:r w:rsidRPr="0013732A">
        <w:rPr>
          <w:b/>
          <w:szCs w:val="24"/>
        </w:rPr>
        <w:t>Figure 2b</w:t>
      </w:r>
      <w:r w:rsidRPr="0013732A">
        <w:rPr>
          <w:szCs w:val="24"/>
        </w:rPr>
        <w:t xml:space="preserve"> (HCP). The table contains correlations and p-values of the phenotypic and brain correlations. Format: r; (SE; p-value).</w:t>
      </w:r>
    </w:p>
    <w:p w14:paraId="59315E42" w14:textId="6DF69925" w:rsidR="003D762D" w:rsidRPr="0013732A" w:rsidRDefault="00844DC4" w:rsidP="00844DC4">
      <w:pPr>
        <w:pStyle w:val="SMcaption"/>
        <w:rPr>
          <w:szCs w:val="24"/>
        </w:rPr>
      </w:pPr>
      <w:r w:rsidRPr="0013732A">
        <w:rPr>
          <w:szCs w:val="24"/>
        </w:rPr>
        <w:t xml:space="preserve"> </w:t>
      </w:r>
    </w:p>
    <w:p w14:paraId="127F7FBD" w14:textId="66EBA2EA" w:rsidR="008E015A" w:rsidRPr="0013732A" w:rsidRDefault="008E015A" w:rsidP="00C6587A">
      <w:pPr>
        <w:pStyle w:val="SMcaption"/>
        <w:rPr>
          <w:szCs w:val="24"/>
        </w:rPr>
      </w:pPr>
      <w:r w:rsidRPr="0013732A">
        <w:rPr>
          <w:b/>
          <w:szCs w:val="24"/>
        </w:rPr>
        <w:t xml:space="preserve">Dataset S7: </w:t>
      </w:r>
      <w:r w:rsidRPr="0013732A">
        <w:rPr>
          <w:szCs w:val="24"/>
        </w:rPr>
        <w:t>Association R</w:t>
      </w:r>
      <w:r w:rsidRPr="0013732A">
        <w:rPr>
          <w:szCs w:val="24"/>
          <w:vertAlign w:val="superscript"/>
        </w:rPr>
        <w:t>2</w:t>
      </w:r>
      <w:r w:rsidRPr="0013732A">
        <w:rPr>
          <w:szCs w:val="24"/>
        </w:rPr>
        <w:t xml:space="preserve"> between phenotypes and each ROI in the UKB discovery sample. Data is shown under the form of %variance (SE), p-value. This data corresponds to the </w:t>
      </w:r>
      <w:r w:rsidRPr="0013732A">
        <w:rPr>
          <w:b/>
          <w:szCs w:val="24"/>
        </w:rPr>
        <w:t xml:space="preserve">Figure </w:t>
      </w:r>
      <w:r w:rsidR="00EE0BBE" w:rsidRPr="0013732A">
        <w:rPr>
          <w:b/>
          <w:szCs w:val="24"/>
        </w:rPr>
        <w:t>S8</w:t>
      </w:r>
      <w:r w:rsidRPr="0013732A">
        <w:rPr>
          <w:szCs w:val="24"/>
        </w:rPr>
        <w:t xml:space="preserve">. </w:t>
      </w:r>
      <w:r w:rsidR="005E5C32" w:rsidRPr="0013732A">
        <w:rPr>
          <w:szCs w:val="24"/>
        </w:rPr>
        <w:t>Covariates include baseline + body size (height, weight and BMI).</w:t>
      </w:r>
    </w:p>
    <w:p w14:paraId="08E13388" w14:textId="77777777" w:rsidR="00C6587A" w:rsidRPr="0013732A" w:rsidRDefault="00C6587A" w:rsidP="00C6587A">
      <w:pPr>
        <w:pStyle w:val="SMcaption"/>
        <w:rPr>
          <w:szCs w:val="24"/>
        </w:rPr>
      </w:pPr>
    </w:p>
    <w:p w14:paraId="70A28664" w14:textId="68D3662B" w:rsidR="005E5C32" w:rsidRPr="0013732A" w:rsidRDefault="005E5C32" w:rsidP="00C6587A">
      <w:pPr>
        <w:pStyle w:val="SMcaption"/>
        <w:rPr>
          <w:szCs w:val="24"/>
        </w:rPr>
      </w:pPr>
      <w:r w:rsidRPr="0013732A">
        <w:rPr>
          <w:b/>
          <w:szCs w:val="24"/>
        </w:rPr>
        <w:t>Dataset S</w:t>
      </w:r>
      <w:r w:rsidR="007705CE" w:rsidRPr="0013732A">
        <w:rPr>
          <w:b/>
          <w:szCs w:val="24"/>
        </w:rPr>
        <w:t>8</w:t>
      </w:r>
      <w:r w:rsidRPr="0013732A">
        <w:rPr>
          <w:b/>
          <w:szCs w:val="24"/>
        </w:rPr>
        <w:t xml:space="preserve">: </w:t>
      </w:r>
      <w:r w:rsidRPr="0013732A">
        <w:rPr>
          <w:szCs w:val="24"/>
        </w:rPr>
        <w:t>Association R</w:t>
      </w:r>
      <w:r w:rsidRPr="0013732A">
        <w:rPr>
          <w:szCs w:val="24"/>
          <w:vertAlign w:val="superscript"/>
        </w:rPr>
        <w:t>2</w:t>
      </w:r>
      <w:r w:rsidRPr="0013732A">
        <w:rPr>
          <w:szCs w:val="24"/>
        </w:rPr>
        <w:t xml:space="preserve"> between </w:t>
      </w:r>
      <w:r w:rsidR="00417058" w:rsidRPr="0013732A">
        <w:rPr>
          <w:szCs w:val="24"/>
        </w:rPr>
        <w:t xml:space="preserve">body size </w:t>
      </w:r>
      <w:r w:rsidRPr="0013732A">
        <w:rPr>
          <w:szCs w:val="24"/>
        </w:rPr>
        <w:t>phenotypes and each ROI in the UKB discovery sample. Data is shown under the form of %variance (SE), p-value. This data correspond</w:t>
      </w:r>
      <w:r w:rsidR="00AA4342" w:rsidRPr="0013732A">
        <w:rPr>
          <w:szCs w:val="24"/>
        </w:rPr>
        <w:t>s</w:t>
      </w:r>
      <w:r w:rsidR="00EE0BBE" w:rsidRPr="0013732A">
        <w:rPr>
          <w:szCs w:val="24"/>
        </w:rPr>
        <w:t xml:space="preserve"> to the </w:t>
      </w:r>
      <w:r w:rsidR="0028730E" w:rsidRPr="0013732A">
        <w:rPr>
          <w:b/>
          <w:szCs w:val="24"/>
        </w:rPr>
        <w:t>Figure S</w:t>
      </w:r>
      <w:r w:rsidR="00E0602B">
        <w:rPr>
          <w:b/>
          <w:szCs w:val="24"/>
        </w:rPr>
        <w:t>9</w:t>
      </w:r>
      <w:r w:rsidRPr="0013732A">
        <w:rPr>
          <w:szCs w:val="24"/>
        </w:rPr>
        <w:t xml:space="preserve">. </w:t>
      </w:r>
      <w:r w:rsidR="000C6190" w:rsidRPr="0013732A">
        <w:rPr>
          <w:szCs w:val="24"/>
        </w:rPr>
        <w:t>Baseline covariates only</w:t>
      </w:r>
      <w:r w:rsidR="009A442E">
        <w:rPr>
          <w:szCs w:val="24"/>
        </w:rPr>
        <w:t xml:space="preserve"> were used</w:t>
      </w:r>
      <w:r w:rsidR="000C6190" w:rsidRPr="0013732A">
        <w:rPr>
          <w:szCs w:val="24"/>
        </w:rPr>
        <w:t>.</w:t>
      </w:r>
    </w:p>
    <w:p w14:paraId="4003E630" w14:textId="77777777" w:rsidR="005E5C32" w:rsidRPr="0013732A" w:rsidRDefault="005E5C32" w:rsidP="00C6587A">
      <w:pPr>
        <w:pStyle w:val="SMcaption"/>
        <w:rPr>
          <w:szCs w:val="24"/>
        </w:rPr>
      </w:pPr>
    </w:p>
    <w:p w14:paraId="15121CE7" w14:textId="03312459" w:rsidR="00A12031" w:rsidRPr="0013732A" w:rsidRDefault="00A12031" w:rsidP="00C6587A">
      <w:pPr>
        <w:pStyle w:val="SMcaption"/>
        <w:rPr>
          <w:szCs w:val="24"/>
        </w:rPr>
      </w:pPr>
      <w:r w:rsidRPr="0013732A">
        <w:rPr>
          <w:b/>
          <w:szCs w:val="24"/>
        </w:rPr>
        <w:t>Dataset S</w:t>
      </w:r>
      <w:r w:rsidR="007705CE" w:rsidRPr="0013732A">
        <w:rPr>
          <w:b/>
          <w:szCs w:val="24"/>
        </w:rPr>
        <w:t>9</w:t>
      </w:r>
      <w:r w:rsidRPr="0013732A">
        <w:rPr>
          <w:b/>
          <w:szCs w:val="24"/>
        </w:rPr>
        <w:t xml:space="preserve">: </w:t>
      </w:r>
      <w:r w:rsidRPr="0013732A">
        <w:rPr>
          <w:szCs w:val="24"/>
        </w:rPr>
        <w:t>Association R</w:t>
      </w:r>
      <w:r w:rsidRPr="0013732A">
        <w:rPr>
          <w:szCs w:val="24"/>
          <w:vertAlign w:val="superscript"/>
        </w:rPr>
        <w:t>2</w:t>
      </w:r>
      <w:r w:rsidRPr="0013732A">
        <w:rPr>
          <w:szCs w:val="24"/>
        </w:rPr>
        <w:t xml:space="preserve"> between phenotypes and each ROI in the UKB replication sample. Data is shown under the form of %variance (SE), p-value. </w:t>
      </w:r>
    </w:p>
    <w:p w14:paraId="42828B8C" w14:textId="77777777" w:rsidR="00C6587A" w:rsidRPr="0013732A" w:rsidRDefault="00C6587A" w:rsidP="00C6587A">
      <w:pPr>
        <w:pStyle w:val="SMcaption"/>
        <w:rPr>
          <w:szCs w:val="24"/>
        </w:rPr>
      </w:pPr>
    </w:p>
    <w:p w14:paraId="1CE4EAD8" w14:textId="6D010154" w:rsidR="00A12031" w:rsidRPr="0013732A" w:rsidRDefault="004F7F87" w:rsidP="00C6587A">
      <w:pPr>
        <w:pStyle w:val="SMcaption"/>
        <w:rPr>
          <w:szCs w:val="24"/>
        </w:rPr>
      </w:pPr>
      <w:r w:rsidRPr="0013732A">
        <w:rPr>
          <w:b/>
          <w:szCs w:val="24"/>
        </w:rPr>
        <w:t>Dataset S10</w:t>
      </w:r>
      <w:r w:rsidR="00B251DB" w:rsidRPr="0013732A">
        <w:rPr>
          <w:b/>
          <w:szCs w:val="24"/>
        </w:rPr>
        <w:t>:</w:t>
      </w:r>
      <w:r w:rsidR="00B251DB" w:rsidRPr="0013732A">
        <w:rPr>
          <w:szCs w:val="24"/>
        </w:rPr>
        <w:t xml:space="preserve"> Association R</w:t>
      </w:r>
      <w:r w:rsidR="00B251DB" w:rsidRPr="0013732A">
        <w:rPr>
          <w:szCs w:val="24"/>
          <w:vertAlign w:val="superscript"/>
        </w:rPr>
        <w:t>2</w:t>
      </w:r>
      <w:r w:rsidR="00B251DB" w:rsidRPr="0013732A">
        <w:rPr>
          <w:szCs w:val="24"/>
        </w:rPr>
        <w:t xml:space="preserve"> between phenotypes and each ROI in the HCP sample. Data is shown under the form of %variance (SE), p-value. </w:t>
      </w:r>
    </w:p>
    <w:p w14:paraId="465FE720" w14:textId="77777777" w:rsidR="00AA1B15" w:rsidRPr="0013732A" w:rsidRDefault="00AA1B15" w:rsidP="00157CD0">
      <w:pPr>
        <w:pStyle w:val="SMcaption"/>
        <w:spacing w:line="276" w:lineRule="auto"/>
        <w:rPr>
          <w:szCs w:val="24"/>
        </w:rPr>
      </w:pPr>
    </w:p>
    <w:p w14:paraId="5637897C" w14:textId="2DB61E4B" w:rsidR="004625A6" w:rsidRDefault="004625A6" w:rsidP="004625A6">
      <w:pPr>
        <w:pStyle w:val="SMcaption"/>
        <w:rPr>
          <w:szCs w:val="24"/>
        </w:rPr>
      </w:pPr>
      <w:r w:rsidRPr="009A3388">
        <w:rPr>
          <w:b/>
          <w:szCs w:val="24"/>
        </w:rPr>
        <w:t>Dataset S1</w:t>
      </w:r>
      <w:r w:rsidR="00711A7D">
        <w:rPr>
          <w:b/>
          <w:szCs w:val="24"/>
        </w:rPr>
        <w:t>1</w:t>
      </w:r>
      <w:r w:rsidRPr="009A3388">
        <w:rPr>
          <w:b/>
          <w:szCs w:val="24"/>
        </w:rPr>
        <w:t>:</w:t>
      </w:r>
      <w:r>
        <w:rPr>
          <w:szCs w:val="24"/>
        </w:rPr>
        <w:t xml:space="preserve"> Brain-morphometricity results varying coarseness of cortical meshes in the UKB discovery sample. </w:t>
      </w:r>
      <w:r w:rsidR="00E20AFC">
        <w:rPr>
          <w:szCs w:val="24"/>
        </w:rPr>
        <w:t>They are plotted in</w:t>
      </w:r>
      <w:r>
        <w:rPr>
          <w:szCs w:val="24"/>
        </w:rPr>
        <w:t xml:space="preserve"> </w:t>
      </w:r>
      <w:r w:rsidRPr="0040182A">
        <w:rPr>
          <w:b/>
          <w:szCs w:val="24"/>
        </w:rPr>
        <w:t xml:space="preserve">Figure </w:t>
      </w:r>
      <w:r>
        <w:rPr>
          <w:b/>
          <w:szCs w:val="24"/>
        </w:rPr>
        <w:t>4</w:t>
      </w:r>
      <w:r>
        <w:rPr>
          <w:szCs w:val="24"/>
        </w:rPr>
        <w:t>.</w:t>
      </w:r>
    </w:p>
    <w:p w14:paraId="79AEA154" w14:textId="77777777" w:rsidR="00711A7D" w:rsidRPr="0013732A" w:rsidRDefault="00711A7D" w:rsidP="004625A6">
      <w:pPr>
        <w:pStyle w:val="SMcaption"/>
        <w:rPr>
          <w:szCs w:val="24"/>
        </w:rPr>
      </w:pPr>
    </w:p>
    <w:p w14:paraId="5BB21E3E" w14:textId="4755B224" w:rsidR="0040182A" w:rsidRDefault="00DA68FE" w:rsidP="0040182A">
      <w:pPr>
        <w:pStyle w:val="SMcaption"/>
        <w:rPr>
          <w:szCs w:val="24"/>
        </w:rPr>
      </w:pPr>
      <w:r>
        <w:rPr>
          <w:b/>
          <w:szCs w:val="24"/>
        </w:rPr>
        <w:t>D</w:t>
      </w:r>
      <w:r w:rsidR="00711A7D">
        <w:rPr>
          <w:b/>
          <w:szCs w:val="24"/>
        </w:rPr>
        <w:t>ataset S12</w:t>
      </w:r>
      <w:r w:rsidR="0013732A" w:rsidRPr="009A3388">
        <w:rPr>
          <w:b/>
          <w:szCs w:val="24"/>
        </w:rPr>
        <w:t>:</w:t>
      </w:r>
      <w:r w:rsidR="0013732A">
        <w:rPr>
          <w:szCs w:val="24"/>
        </w:rPr>
        <w:t xml:space="preserve"> Brain-morphometricity results varying smoothing</w:t>
      </w:r>
      <w:r w:rsidR="004F6E9B">
        <w:rPr>
          <w:szCs w:val="24"/>
        </w:rPr>
        <w:t xml:space="preserve"> and coarseness</w:t>
      </w:r>
      <w:r w:rsidR="0013732A">
        <w:rPr>
          <w:szCs w:val="24"/>
        </w:rPr>
        <w:t xml:space="preserve"> of cortical meshes in the UKB replication sample. All UKB phenotypes are included. </w:t>
      </w:r>
      <w:r w:rsidR="00FA5FAF">
        <w:rPr>
          <w:szCs w:val="24"/>
        </w:rPr>
        <w:t>They are presented in</w:t>
      </w:r>
      <w:r w:rsidR="0040182A">
        <w:rPr>
          <w:szCs w:val="24"/>
        </w:rPr>
        <w:t xml:space="preserve"> </w:t>
      </w:r>
      <w:r w:rsidR="0040182A" w:rsidRPr="0040182A">
        <w:rPr>
          <w:b/>
          <w:szCs w:val="24"/>
        </w:rPr>
        <w:t>Figure S1</w:t>
      </w:r>
      <w:r w:rsidR="007D4F27">
        <w:rPr>
          <w:b/>
          <w:szCs w:val="24"/>
        </w:rPr>
        <w:t>0</w:t>
      </w:r>
      <w:r w:rsidR="0040182A">
        <w:rPr>
          <w:szCs w:val="24"/>
        </w:rPr>
        <w:t>.</w:t>
      </w:r>
    </w:p>
    <w:p w14:paraId="4FC9F5F3" w14:textId="77777777" w:rsidR="00711A7D" w:rsidRDefault="00711A7D" w:rsidP="0040182A">
      <w:pPr>
        <w:pStyle w:val="SMcaption"/>
        <w:rPr>
          <w:szCs w:val="24"/>
        </w:rPr>
      </w:pPr>
    </w:p>
    <w:p w14:paraId="11ED4113" w14:textId="7F658553" w:rsidR="00711A7D" w:rsidRPr="0013732A" w:rsidRDefault="00711A7D" w:rsidP="0040182A">
      <w:pPr>
        <w:pStyle w:val="SMcaption"/>
        <w:rPr>
          <w:szCs w:val="24"/>
        </w:rPr>
      </w:pPr>
      <w:r>
        <w:rPr>
          <w:b/>
          <w:szCs w:val="24"/>
        </w:rPr>
        <w:t>Dataset S13</w:t>
      </w:r>
      <w:r w:rsidRPr="0013732A">
        <w:rPr>
          <w:b/>
          <w:szCs w:val="24"/>
        </w:rPr>
        <w:t>:</w:t>
      </w:r>
      <w:r w:rsidRPr="0013732A">
        <w:rPr>
          <w:szCs w:val="24"/>
        </w:rPr>
        <w:t xml:space="preserve"> Accuracy from BLUP scores achieved using baseline covariates only. Results include 10-fold cross validation (UKB discovery), as well as prediction into UKB replication and HCP.</w:t>
      </w:r>
      <w:r>
        <w:rPr>
          <w:szCs w:val="24"/>
        </w:rPr>
        <w:t xml:space="preserve"> They also include LASSO prediction into the UKB replication sample.</w:t>
      </w:r>
      <w:r w:rsidRPr="0013732A">
        <w:rPr>
          <w:szCs w:val="24"/>
        </w:rPr>
        <w:t xml:space="preserve"> </w:t>
      </w:r>
    </w:p>
    <w:p w14:paraId="377848A5" w14:textId="7971B2B4" w:rsidR="0013732A" w:rsidRPr="0013732A" w:rsidRDefault="0013732A" w:rsidP="00EE0BBE">
      <w:pPr>
        <w:pStyle w:val="SMcaption"/>
        <w:rPr>
          <w:szCs w:val="24"/>
        </w:rPr>
      </w:pPr>
    </w:p>
    <w:p w14:paraId="6D5C8E1F" w14:textId="77777777" w:rsidR="00EE0BBE" w:rsidRPr="009F5242" w:rsidRDefault="00EE0BBE" w:rsidP="00157CD0">
      <w:pPr>
        <w:pStyle w:val="SMcaption"/>
        <w:spacing w:line="276" w:lineRule="auto"/>
        <w:rPr>
          <w:sz w:val="22"/>
          <w:szCs w:val="22"/>
        </w:rPr>
      </w:pPr>
    </w:p>
    <w:p w14:paraId="68329A0D" w14:textId="77777777" w:rsidR="00AA1B15" w:rsidRPr="009F5242" w:rsidRDefault="00AA1B15" w:rsidP="00157CD0">
      <w:pPr>
        <w:pStyle w:val="SMcaption"/>
        <w:spacing w:line="276" w:lineRule="auto"/>
        <w:rPr>
          <w:sz w:val="22"/>
          <w:szCs w:val="22"/>
        </w:rPr>
      </w:pPr>
    </w:p>
    <w:p w14:paraId="5F48A43B" w14:textId="77777777" w:rsidR="00DF0FB2" w:rsidRPr="009F5242" w:rsidRDefault="00DF0FB2">
      <w:pPr>
        <w:rPr>
          <w:b/>
          <w:sz w:val="22"/>
          <w:szCs w:val="22"/>
        </w:rPr>
      </w:pPr>
      <w:r w:rsidRPr="009F5242">
        <w:rPr>
          <w:b/>
          <w:sz w:val="22"/>
          <w:szCs w:val="22"/>
        </w:rPr>
        <w:br w:type="page"/>
      </w:r>
    </w:p>
    <w:p w14:paraId="6C96BED5" w14:textId="46A912F2" w:rsidR="00820484" w:rsidRPr="00596276" w:rsidRDefault="00820484" w:rsidP="006B6C60">
      <w:pPr>
        <w:pStyle w:val="SMHeading"/>
        <w:rPr>
          <w:lang w:val="fr-FR"/>
        </w:rPr>
      </w:pPr>
      <w:bookmarkStart w:id="225" w:name="_Toc39077842"/>
      <w:r w:rsidRPr="00596276">
        <w:rPr>
          <w:lang w:val="fr-FR"/>
        </w:rPr>
        <w:lastRenderedPageBreak/>
        <w:t>References</w:t>
      </w:r>
      <w:bookmarkEnd w:id="225"/>
    </w:p>
    <w:p w14:paraId="7BA6864E" w14:textId="77777777" w:rsidR="00C4093C" w:rsidRPr="00C57D8C" w:rsidRDefault="00C4093C" w:rsidP="00157CD0">
      <w:pPr>
        <w:pStyle w:val="SMcaption"/>
        <w:spacing w:line="276" w:lineRule="auto"/>
        <w:rPr>
          <w:lang w:val="fr-FR"/>
        </w:rPr>
      </w:pPr>
    </w:p>
    <w:p w14:paraId="01612402" w14:textId="77777777" w:rsidR="00D46D01" w:rsidRPr="00D46D01" w:rsidRDefault="00C4093C" w:rsidP="00D46D01">
      <w:pPr>
        <w:pStyle w:val="EndNoteBibliography"/>
        <w:ind w:left="720" w:hanging="720"/>
        <w:rPr>
          <w:noProof/>
        </w:rPr>
      </w:pPr>
      <w:r w:rsidRPr="009F5242">
        <w:fldChar w:fldCharType="begin"/>
      </w:r>
      <w:r w:rsidRPr="0032779D">
        <w:rPr>
          <w:lang w:val="fr-FR"/>
        </w:rPr>
        <w:instrText xml:space="preserve"> ADDIN EN.REFLIST </w:instrText>
      </w:r>
      <w:r w:rsidRPr="009F5242">
        <w:fldChar w:fldCharType="separate"/>
      </w:r>
      <w:r w:rsidR="00D46D01" w:rsidRPr="00D46D01">
        <w:rPr>
          <w:noProof/>
          <w:lang w:val="fr-FR"/>
        </w:rPr>
        <w:t>1.</w:t>
      </w:r>
      <w:r w:rsidR="00D46D01" w:rsidRPr="00D46D01">
        <w:rPr>
          <w:noProof/>
          <w:lang w:val="fr-FR"/>
        </w:rPr>
        <w:tab/>
        <w:t>Miller KL</w:t>
      </w:r>
      <w:r w:rsidR="00D46D01" w:rsidRPr="00D46D01">
        <w:rPr>
          <w:i/>
          <w:noProof/>
          <w:lang w:val="fr-FR"/>
        </w:rPr>
        <w:t>, et al.</w:t>
      </w:r>
      <w:r w:rsidR="00D46D01" w:rsidRPr="00D46D01">
        <w:rPr>
          <w:noProof/>
          <w:lang w:val="fr-FR"/>
        </w:rPr>
        <w:t xml:space="preserve"> </w:t>
      </w:r>
      <w:r w:rsidR="00D46D01" w:rsidRPr="00D46D01">
        <w:rPr>
          <w:noProof/>
        </w:rPr>
        <w:t xml:space="preserve">(2016) Multimodal population brain imaging in the UK Biobank prospective epidemiological study. </w:t>
      </w:r>
      <w:r w:rsidR="00D46D01" w:rsidRPr="00D46D01">
        <w:rPr>
          <w:i/>
          <w:noProof/>
        </w:rPr>
        <w:t>Nat Neurosci</w:t>
      </w:r>
      <w:r w:rsidR="00D46D01" w:rsidRPr="00D46D01">
        <w:rPr>
          <w:noProof/>
        </w:rPr>
        <w:t xml:space="preserve"> 19(11):1523-1536.</w:t>
      </w:r>
    </w:p>
    <w:p w14:paraId="70461496" w14:textId="77777777" w:rsidR="00D46D01" w:rsidRPr="00D46D01" w:rsidRDefault="00D46D01" w:rsidP="00D46D01">
      <w:pPr>
        <w:pStyle w:val="EndNoteBibliography"/>
        <w:ind w:left="720" w:hanging="720"/>
        <w:rPr>
          <w:noProof/>
        </w:rPr>
      </w:pPr>
      <w:r w:rsidRPr="00D46D01">
        <w:rPr>
          <w:noProof/>
        </w:rPr>
        <w:t>2.</w:t>
      </w:r>
      <w:r w:rsidRPr="00D46D01">
        <w:rPr>
          <w:noProof/>
        </w:rPr>
        <w:tab/>
        <w:t xml:space="preserve">Mugler JP, 3rd &amp; Brookeman JR (1990) Three-dimensional magnetization-prepared rapid gradient-echo imaging (3D MP RAGE). </w:t>
      </w:r>
      <w:r w:rsidRPr="00D46D01">
        <w:rPr>
          <w:i/>
          <w:noProof/>
        </w:rPr>
        <w:t>Magn Reson Med</w:t>
      </w:r>
      <w:r w:rsidRPr="00D46D01">
        <w:rPr>
          <w:noProof/>
        </w:rPr>
        <w:t xml:space="preserve"> 15(1):152-157.</w:t>
      </w:r>
    </w:p>
    <w:p w14:paraId="083773D0" w14:textId="77777777" w:rsidR="00D46D01" w:rsidRPr="00D46D01" w:rsidRDefault="00D46D01" w:rsidP="00D46D01">
      <w:pPr>
        <w:pStyle w:val="EndNoteBibliography"/>
        <w:ind w:left="720" w:hanging="720"/>
        <w:rPr>
          <w:noProof/>
        </w:rPr>
      </w:pPr>
      <w:r w:rsidRPr="00D46D01">
        <w:rPr>
          <w:noProof/>
        </w:rPr>
        <w:t>3.</w:t>
      </w:r>
      <w:r w:rsidRPr="00D46D01">
        <w:rPr>
          <w:noProof/>
        </w:rPr>
        <w:tab/>
        <w:t>Mugler JP, 3rd</w:t>
      </w:r>
      <w:r w:rsidRPr="00D46D01">
        <w:rPr>
          <w:i/>
          <w:noProof/>
        </w:rPr>
        <w:t>, et al.</w:t>
      </w:r>
      <w:r w:rsidRPr="00D46D01">
        <w:rPr>
          <w:noProof/>
        </w:rPr>
        <w:t xml:space="preserve"> (2000) Optimized single-slab three-dimensional spin-echo MR imaging of the brain. </w:t>
      </w:r>
      <w:r w:rsidRPr="00D46D01">
        <w:rPr>
          <w:i/>
          <w:noProof/>
        </w:rPr>
        <w:t>Radiology</w:t>
      </w:r>
      <w:r w:rsidRPr="00D46D01">
        <w:rPr>
          <w:noProof/>
        </w:rPr>
        <w:t xml:space="preserve"> 216(3):891-899.</w:t>
      </w:r>
    </w:p>
    <w:p w14:paraId="6B101157" w14:textId="77777777" w:rsidR="00D46D01" w:rsidRPr="00D46D01" w:rsidRDefault="00D46D01" w:rsidP="00D46D01">
      <w:pPr>
        <w:pStyle w:val="EndNoteBibliography"/>
        <w:ind w:left="720" w:hanging="720"/>
        <w:rPr>
          <w:noProof/>
        </w:rPr>
      </w:pPr>
      <w:r w:rsidRPr="00D46D01">
        <w:rPr>
          <w:noProof/>
        </w:rPr>
        <w:t>4.</w:t>
      </w:r>
      <w:r w:rsidRPr="00D46D01">
        <w:rPr>
          <w:noProof/>
        </w:rPr>
        <w:tab/>
        <w:t>Van Essen DC</w:t>
      </w:r>
      <w:r w:rsidRPr="00D46D01">
        <w:rPr>
          <w:i/>
          <w:noProof/>
        </w:rPr>
        <w:t>, et al.</w:t>
      </w:r>
      <w:r w:rsidRPr="00D46D01">
        <w:rPr>
          <w:noProof/>
        </w:rPr>
        <w:t xml:space="preserve"> (2013) The WU-Minn Human Connectome Project: an overview. </w:t>
      </w:r>
      <w:r w:rsidRPr="00D46D01">
        <w:rPr>
          <w:i/>
          <w:noProof/>
        </w:rPr>
        <w:t>NeuroImage</w:t>
      </w:r>
      <w:r w:rsidRPr="00D46D01">
        <w:rPr>
          <w:noProof/>
        </w:rPr>
        <w:t xml:space="preserve"> 80:62-79.</w:t>
      </w:r>
    </w:p>
    <w:p w14:paraId="67D1A69B" w14:textId="77777777" w:rsidR="00D46D01" w:rsidRPr="00D46D01" w:rsidRDefault="00D46D01" w:rsidP="00D46D01">
      <w:pPr>
        <w:pStyle w:val="EndNoteBibliography"/>
        <w:ind w:left="720" w:hanging="720"/>
        <w:rPr>
          <w:noProof/>
        </w:rPr>
      </w:pPr>
      <w:r w:rsidRPr="00D46D01">
        <w:rPr>
          <w:noProof/>
        </w:rPr>
        <w:t>5.</w:t>
      </w:r>
      <w:r w:rsidRPr="00D46D01">
        <w:rPr>
          <w:noProof/>
        </w:rPr>
        <w:tab/>
        <w:t>Van Essen DC</w:t>
      </w:r>
      <w:r w:rsidRPr="00D46D01">
        <w:rPr>
          <w:i/>
          <w:noProof/>
        </w:rPr>
        <w:t>, et al.</w:t>
      </w:r>
      <w:r w:rsidRPr="00D46D01">
        <w:rPr>
          <w:noProof/>
        </w:rPr>
        <w:t xml:space="preserve"> (2012) The Human Connectome Project: a data acquisition perspective. </w:t>
      </w:r>
      <w:r w:rsidRPr="00D46D01">
        <w:rPr>
          <w:i/>
          <w:noProof/>
        </w:rPr>
        <w:t>NeuroImage</w:t>
      </w:r>
      <w:r w:rsidRPr="00D46D01">
        <w:rPr>
          <w:noProof/>
        </w:rPr>
        <w:t xml:space="preserve"> 62(4):2222-2231.</w:t>
      </w:r>
    </w:p>
    <w:p w14:paraId="4E4D9947" w14:textId="77777777" w:rsidR="00D46D01" w:rsidRPr="00D46D01" w:rsidRDefault="00D46D01" w:rsidP="00D46D01">
      <w:pPr>
        <w:pStyle w:val="EndNoteBibliography"/>
        <w:ind w:left="720" w:hanging="720"/>
        <w:rPr>
          <w:noProof/>
        </w:rPr>
      </w:pPr>
      <w:r w:rsidRPr="00D46D01">
        <w:rPr>
          <w:noProof/>
        </w:rPr>
        <w:t>6.</w:t>
      </w:r>
      <w:r w:rsidRPr="00D46D01">
        <w:rPr>
          <w:noProof/>
        </w:rPr>
        <w:tab/>
        <w:t>Glasser MF</w:t>
      </w:r>
      <w:r w:rsidRPr="00D46D01">
        <w:rPr>
          <w:i/>
          <w:noProof/>
        </w:rPr>
        <w:t>, et al.</w:t>
      </w:r>
      <w:r w:rsidRPr="00D46D01">
        <w:rPr>
          <w:noProof/>
        </w:rPr>
        <w:t xml:space="preserve"> (2013) The minimal preprocessing pipelines for the Human Connectome Project. </w:t>
      </w:r>
      <w:r w:rsidRPr="00D46D01">
        <w:rPr>
          <w:i/>
          <w:noProof/>
        </w:rPr>
        <w:t>NeuroImage</w:t>
      </w:r>
      <w:r w:rsidRPr="00D46D01">
        <w:rPr>
          <w:noProof/>
        </w:rPr>
        <w:t xml:space="preserve"> 80:105-124.</w:t>
      </w:r>
    </w:p>
    <w:p w14:paraId="5B00E3D1" w14:textId="77777777" w:rsidR="00D46D01" w:rsidRPr="00D46D01" w:rsidRDefault="00D46D01" w:rsidP="00D46D01">
      <w:pPr>
        <w:pStyle w:val="EndNoteBibliography"/>
        <w:ind w:left="720" w:hanging="720"/>
        <w:rPr>
          <w:noProof/>
        </w:rPr>
      </w:pPr>
      <w:r w:rsidRPr="00D46D01">
        <w:rPr>
          <w:noProof/>
        </w:rPr>
        <w:t>7.</w:t>
      </w:r>
      <w:r w:rsidRPr="00D46D01">
        <w:rPr>
          <w:noProof/>
        </w:rPr>
        <w:tab/>
        <w:t>Couvy-Duchesne B</w:t>
      </w:r>
      <w:r w:rsidRPr="00D46D01">
        <w:rPr>
          <w:i/>
          <w:noProof/>
        </w:rPr>
        <w:t>, et al.</w:t>
      </w:r>
      <w:r w:rsidRPr="00D46D01">
        <w:rPr>
          <w:noProof/>
        </w:rPr>
        <w:t xml:space="preserve"> (2016) Head Motion and Inattention/Hyperactivity Share Common Genetic Influences: Implications for fMRI Studies of ADHD. </w:t>
      </w:r>
      <w:r w:rsidRPr="00D46D01">
        <w:rPr>
          <w:i/>
          <w:noProof/>
        </w:rPr>
        <w:t>Plos One</w:t>
      </w:r>
      <w:r w:rsidRPr="00D46D01">
        <w:rPr>
          <w:noProof/>
        </w:rPr>
        <w:t xml:space="preserve"> 11(1).</w:t>
      </w:r>
    </w:p>
    <w:p w14:paraId="1D384945" w14:textId="77777777" w:rsidR="00D46D01" w:rsidRPr="00D46D01" w:rsidRDefault="00D46D01" w:rsidP="00D46D01">
      <w:pPr>
        <w:pStyle w:val="EndNoteBibliography"/>
        <w:ind w:left="720" w:hanging="720"/>
        <w:rPr>
          <w:noProof/>
        </w:rPr>
      </w:pPr>
      <w:r w:rsidRPr="00D46D01">
        <w:rPr>
          <w:noProof/>
        </w:rPr>
        <w:t>8.</w:t>
      </w:r>
      <w:r w:rsidRPr="00D46D01">
        <w:rPr>
          <w:noProof/>
        </w:rPr>
        <w:tab/>
        <w:t>Kong XZ</w:t>
      </w:r>
      <w:r w:rsidRPr="00D46D01">
        <w:rPr>
          <w:i/>
          <w:noProof/>
        </w:rPr>
        <w:t>, et al.</w:t>
      </w:r>
      <w:r w:rsidRPr="00D46D01">
        <w:rPr>
          <w:noProof/>
        </w:rPr>
        <w:t xml:space="preserve"> (2014) Individual differences in impulsivity predict head motion during magnetic resonance imaging. </w:t>
      </w:r>
      <w:r w:rsidRPr="00D46D01">
        <w:rPr>
          <w:i/>
          <w:noProof/>
        </w:rPr>
        <w:t>PLoS One</w:t>
      </w:r>
      <w:r w:rsidRPr="00D46D01">
        <w:rPr>
          <w:noProof/>
        </w:rPr>
        <w:t xml:space="preserve"> 9(8):e104989.</w:t>
      </w:r>
    </w:p>
    <w:p w14:paraId="54210406" w14:textId="77777777" w:rsidR="00D46D01" w:rsidRPr="00D46D01" w:rsidRDefault="00D46D01" w:rsidP="00D46D01">
      <w:pPr>
        <w:pStyle w:val="EndNoteBibliography"/>
        <w:ind w:left="720" w:hanging="720"/>
        <w:rPr>
          <w:noProof/>
        </w:rPr>
      </w:pPr>
      <w:r w:rsidRPr="00D46D01">
        <w:rPr>
          <w:noProof/>
        </w:rPr>
        <w:t>9.</w:t>
      </w:r>
      <w:r w:rsidRPr="00D46D01">
        <w:rPr>
          <w:noProof/>
        </w:rPr>
        <w:tab/>
        <w:t>Siegel JS</w:t>
      </w:r>
      <w:r w:rsidRPr="00D46D01">
        <w:rPr>
          <w:i/>
          <w:noProof/>
        </w:rPr>
        <w:t>, et al.</w:t>
      </w:r>
      <w:r w:rsidRPr="00D46D01">
        <w:rPr>
          <w:noProof/>
        </w:rPr>
        <w:t xml:space="preserve"> (2017) Data Quality Influences Observed Links Between Functional Connectivity and Behavior. </w:t>
      </w:r>
      <w:r w:rsidRPr="00D46D01">
        <w:rPr>
          <w:i/>
          <w:noProof/>
        </w:rPr>
        <w:t>Cerebral Cortex</w:t>
      </w:r>
      <w:r w:rsidRPr="00D46D01">
        <w:rPr>
          <w:noProof/>
        </w:rPr>
        <w:t xml:space="preserve"> 27(9):4492-4502.</w:t>
      </w:r>
    </w:p>
    <w:p w14:paraId="7E5E4836" w14:textId="77777777" w:rsidR="00D46D01" w:rsidRPr="00D46D01" w:rsidRDefault="00D46D01" w:rsidP="00D46D01">
      <w:pPr>
        <w:pStyle w:val="EndNoteBibliography"/>
        <w:ind w:left="720" w:hanging="720"/>
        <w:rPr>
          <w:noProof/>
        </w:rPr>
      </w:pPr>
      <w:r w:rsidRPr="00D46D01">
        <w:rPr>
          <w:noProof/>
        </w:rPr>
        <w:t>10.</w:t>
      </w:r>
      <w:r w:rsidRPr="00D46D01">
        <w:rPr>
          <w:noProof/>
        </w:rPr>
        <w:tab/>
        <w:t xml:space="preserve">Van Essen DC, Glasser MF, Dierker DL, Harwell J, &amp; Coalson T (2012) Parcellations and hemispheric asymmetries of human cerebral cortex analyzed on surface-based atlases. </w:t>
      </w:r>
      <w:r w:rsidRPr="00D46D01">
        <w:rPr>
          <w:i/>
          <w:noProof/>
        </w:rPr>
        <w:t>Cereb Cortex</w:t>
      </w:r>
      <w:r w:rsidRPr="00D46D01">
        <w:rPr>
          <w:noProof/>
        </w:rPr>
        <w:t xml:space="preserve"> 22(10):2241-2262.</w:t>
      </w:r>
    </w:p>
    <w:p w14:paraId="37820574" w14:textId="77777777" w:rsidR="00D46D01" w:rsidRPr="00D46D01" w:rsidRDefault="00D46D01" w:rsidP="00D46D01">
      <w:pPr>
        <w:pStyle w:val="EndNoteBibliography"/>
        <w:ind w:left="720" w:hanging="720"/>
        <w:rPr>
          <w:noProof/>
        </w:rPr>
      </w:pPr>
      <w:r w:rsidRPr="00D46D01">
        <w:rPr>
          <w:noProof/>
        </w:rPr>
        <w:t>11.</w:t>
      </w:r>
      <w:r w:rsidRPr="00D46D01">
        <w:rPr>
          <w:noProof/>
        </w:rPr>
        <w:tab/>
        <w:t>Marcus DS</w:t>
      </w:r>
      <w:r w:rsidRPr="00D46D01">
        <w:rPr>
          <w:i/>
          <w:noProof/>
        </w:rPr>
        <w:t>, et al.</w:t>
      </w:r>
      <w:r w:rsidRPr="00D46D01">
        <w:rPr>
          <w:noProof/>
        </w:rPr>
        <w:t xml:space="preserve"> (2013) Human Connectome Project informatics: quality control, database services, and data visualization. </w:t>
      </w:r>
      <w:r w:rsidRPr="00D46D01">
        <w:rPr>
          <w:i/>
          <w:noProof/>
        </w:rPr>
        <w:t>NeuroImage</w:t>
      </w:r>
      <w:r w:rsidRPr="00D46D01">
        <w:rPr>
          <w:noProof/>
        </w:rPr>
        <w:t xml:space="preserve"> 80:202-219.</w:t>
      </w:r>
    </w:p>
    <w:p w14:paraId="3C21D41C" w14:textId="77777777" w:rsidR="00D46D01" w:rsidRPr="00D46D01" w:rsidRDefault="00D46D01" w:rsidP="00D46D01">
      <w:pPr>
        <w:pStyle w:val="EndNoteBibliography"/>
        <w:ind w:left="720" w:hanging="720"/>
        <w:rPr>
          <w:noProof/>
        </w:rPr>
      </w:pPr>
      <w:r w:rsidRPr="00D46D01">
        <w:rPr>
          <w:noProof/>
        </w:rPr>
        <w:t>12.</w:t>
      </w:r>
      <w:r w:rsidRPr="00D46D01">
        <w:rPr>
          <w:noProof/>
        </w:rPr>
        <w:tab/>
        <w:t xml:space="preserve">Jenkinson M, Beckmann CF, Behrens TEJ, Woolrich MW, &amp; Smith SM (2012) FSL. </w:t>
      </w:r>
      <w:r w:rsidRPr="00D46D01">
        <w:rPr>
          <w:i/>
          <w:noProof/>
        </w:rPr>
        <w:t>NeuroImage</w:t>
      </w:r>
      <w:r w:rsidRPr="00D46D01">
        <w:rPr>
          <w:noProof/>
        </w:rPr>
        <w:t xml:space="preserve"> 62(2):782-790.</w:t>
      </w:r>
    </w:p>
    <w:p w14:paraId="75A385FA" w14:textId="77777777" w:rsidR="00D46D01" w:rsidRPr="00D46D01" w:rsidRDefault="00D46D01" w:rsidP="00D46D01">
      <w:pPr>
        <w:pStyle w:val="EndNoteBibliography"/>
        <w:ind w:left="720" w:hanging="720"/>
        <w:rPr>
          <w:noProof/>
        </w:rPr>
      </w:pPr>
      <w:r w:rsidRPr="00D46D01">
        <w:rPr>
          <w:noProof/>
        </w:rPr>
        <w:t>13.</w:t>
      </w:r>
      <w:r w:rsidRPr="00D46D01">
        <w:rPr>
          <w:noProof/>
        </w:rPr>
        <w:tab/>
        <w:t xml:space="preserve">Jenkinson M, Bannister P, Brady M, &amp; Smith S (2002) Improved optimization for the robust and accurate linear registration and motion correction of brain images. </w:t>
      </w:r>
      <w:r w:rsidRPr="00D46D01">
        <w:rPr>
          <w:i/>
          <w:noProof/>
        </w:rPr>
        <w:t>NeuroImage</w:t>
      </w:r>
      <w:r w:rsidRPr="00D46D01">
        <w:rPr>
          <w:noProof/>
        </w:rPr>
        <w:t xml:space="preserve"> 17(2):825-841.</w:t>
      </w:r>
    </w:p>
    <w:p w14:paraId="4C8A3560" w14:textId="77777777" w:rsidR="00D46D01" w:rsidRPr="00D46D01" w:rsidRDefault="00D46D01" w:rsidP="00D46D01">
      <w:pPr>
        <w:pStyle w:val="EndNoteBibliography"/>
        <w:ind w:left="720" w:hanging="720"/>
        <w:rPr>
          <w:noProof/>
        </w:rPr>
      </w:pPr>
      <w:r w:rsidRPr="00D46D01">
        <w:rPr>
          <w:noProof/>
        </w:rPr>
        <w:t>14.</w:t>
      </w:r>
      <w:r w:rsidRPr="00D46D01">
        <w:rPr>
          <w:noProof/>
        </w:rPr>
        <w:tab/>
        <w:t xml:space="preserve">Fischl B (2012) FreeSurfer. </w:t>
      </w:r>
      <w:r w:rsidRPr="00D46D01">
        <w:rPr>
          <w:i/>
          <w:noProof/>
        </w:rPr>
        <w:t>NeuroImage</w:t>
      </w:r>
      <w:r w:rsidRPr="00D46D01">
        <w:rPr>
          <w:noProof/>
        </w:rPr>
        <w:t xml:space="preserve"> 62(2):774-781.</w:t>
      </w:r>
    </w:p>
    <w:p w14:paraId="131D2A90" w14:textId="77777777" w:rsidR="00D46D01" w:rsidRPr="00D46D01" w:rsidRDefault="00D46D01" w:rsidP="00D46D01">
      <w:pPr>
        <w:pStyle w:val="EndNoteBibliography"/>
        <w:ind w:left="720" w:hanging="720"/>
        <w:rPr>
          <w:noProof/>
        </w:rPr>
      </w:pPr>
      <w:r w:rsidRPr="00D46D01">
        <w:rPr>
          <w:noProof/>
        </w:rPr>
        <w:t>15.</w:t>
      </w:r>
      <w:r w:rsidRPr="00D46D01">
        <w:rPr>
          <w:noProof/>
        </w:rPr>
        <w:tab/>
        <w:t xml:space="preserve">Yang J, Lee SH, Goddard ME, &amp; Visscher PM (2011) GCTA: a tool for genome-wide complex trait analysis. </w:t>
      </w:r>
      <w:r w:rsidRPr="00D46D01">
        <w:rPr>
          <w:i/>
          <w:noProof/>
        </w:rPr>
        <w:t>Am J Hum Genet</w:t>
      </w:r>
      <w:r w:rsidRPr="00D46D01">
        <w:rPr>
          <w:noProof/>
        </w:rPr>
        <w:t xml:space="preserve"> 88(1):76-82.</w:t>
      </w:r>
    </w:p>
    <w:p w14:paraId="6EDFA73B" w14:textId="77777777" w:rsidR="00D46D01" w:rsidRPr="00D46D01" w:rsidRDefault="00D46D01" w:rsidP="00D46D01">
      <w:pPr>
        <w:pStyle w:val="EndNoteBibliography"/>
        <w:ind w:left="720" w:hanging="720"/>
        <w:rPr>
          <w:noProof/>
        </w:rPr>
      </w:pPr>
      <w:r w:rsidRPr="00D46D01">
        <w:rPr>
          <w:noProof/>
        </w:rPr>
        <w:t>16.</w:t>
      </w:r>
      <w:r w:rsidRPr="00D46D01">
        <w:rPr>
          <w:noProof/>
        </w:rPr>
        <w:tab/>
        <w:t xml:space="preserve">Self SG &amp; Liang KY (1987) Asymptotic Properties of Maximum-Likelihood Estimators and Likelihood Ratio Tests under Nonstandard Conditions. </w:t>
      </w:r>
      <w:r w:rsidRPr="00D46D01">
        <w:rPr>
          <w:i/>
          <w:noProof/>
        </w:rPr>
        <w:t>J Am Stat Assoc</w:t>
      </w:r>
      <w:r w:rsidRPr="00D46D01">
        <w:rPr>
          <w:noProof/>
        </w:rPr>
        <w:t xml:space="preserve"> 82(398):605-610.</w:t>
      </w:r>
    </w:p>
    <w:p w14:paraId="347844C3" w14:textId="77777777" w:rsidR="00D46D01" w:rsidRPr="00D46D01" w:rsidRDefault="00D46D01" w:rsidP="00D46D01">
      <w:pPr>
        <w:pStyle w:val="EndNoteBibliography"/>
        <w:ind w:left="720" w:hanging="720"/>
        <w:rPr>
          <w:noProof/>
        </w:rPr>
      </w:pPr>
      <w:r w:rsidRPr="00D46D01">
        <w:rPr>
          <w:noProof/>
        </w:rPr>
        <w:t>17.</w:t>
      </w:r>
      <w:r w:rsidRPr="00D46D01">
        <w:rPr>
          <w:noProof/>
        </w:rPr>
        <w:tab/>
        <w:t xml:space="preserve">Stram DO &amp; Lee JW (1994) Variance components testing in the longitudinal mixed effects model. </w:t>
      </w:r>
      <w:r w:rsidRPr="00D46D01">
        <w:rPr>
          <w:i/>
          <w:noProof/>
        </w:rPr>
        <w:t>Biometrics</w:t>
      </w:r>
      <w:r w:rsidRPr="00D46D01">
        <w:rPr>
          <w:noProof/>
        </w:rPr>
        <w:t xml:space="preserve"> 50(4):1171-1177.</w:t>
      </w:r>
    </w:p>
    <w:p w14:paraId="7077D5FC" w14:textId="77777777" w:rsidR="00D46D01" w:rsidRPr="00D46D01" w:rsidRDefault="00D46D01" w:rsidP="00D46D01">
      <w:pPr>
        <w:pStyle w:val="EndNoteBibliography"/>
        <w:ind w:left="720" w:hanging="720"/>
        <w:rPr>
          <w:noProof/>
        </w:rPr>
      </w:pPr>
      <w:r w:rsidRPr="00D46D01">
        <w:rPr>
          <w:noProof/>
        </w:rPr>
        <w:t>18.</w:t>
      </w:r>
      <w:r w:rsidRPr="00D46D01">
        <w:rPr>
          <w:noProof/>
        </w:rPr>
        <w:tab/>
        <w:t xml:space="preserve">Pinheiro J &amp; Bates D (2000) </w:t>
      </w:r>
      <w:r w:rsidRPr="00D46D01">
        <w:rPr>
          <w:i/>
          <w:noProof/>
        </w:rPr>
        <w:t>Mixed-Effects Models in S and S-PLUS</w:t>
      </w:r>
      <w:r w:rsidRPr="00D46D01">
        <w:rPr>
          <w:noProof/>
        </w:rPr>
        <w:t xml:space="preserve"> (Springer New York).</w:t>
      </w:r>
    </w:p>
    <w:p w14:paraId="362733C5" w14:textId="77777777" w:rsidR="00D46D01" w:rsidRPr="00D46D01" w:rsidRDefault="00D46D01" w:rsidP="00D46D01">
      <w:pPr>
        <w:pStyle w:val="EndNoteBibliography"/>
        <w:ind w:left="720" w:hanging="720"/>
        <w:rPr>
          <w:noProof/>
        </w:rPr>
      </w:pPr>
      <w:r w:rsidRPr="00D46D01">
        <w:rPr>
          <w:noProof/>
        </w:rPr>
        <w:t>19.</w:t>
      </w:r>
      <w:r w:rsidRPr="00D46D01">
        <w:rPr>
          <w:noProof/>
        </w:rPr>
        <w:tab/>
        <w:t xml:space="preserve">Crainiceanu CM &amp; Ruppert D (2004) Likelihood ratio tests in linear mixed models with one variance component. </w:t>
      </w:r>
      <w:r w:rsidRPr="00D46D01">
        <w:rPr>
          <w:i/>
          <w:noProof/>
        </w:rPr>
        <w:t>J Roy Stat Soc B</w:t>
      </w:r>
      <w:r w:rsidRPr="00D46D01">
        <w:rPr>
          <w:noProof/>
        </w:rPr>
        <w:t xml:space="preserve"> 66:165-185.</w:t>
      </w:r>
    </w:p>
    <w:p w14:paraId="42B61BBC" w14:textId="77777777" w:rsidR="00D46D01" w:rsidRPr="00D46D01" w:rsidRDefault="00D46D01" w:rsidP="00D46D01">
      <w:pPr>
        <w:pStyle w:val="EndNoteBibliography"/>
        <w:ind w:left="720" w:hanging="720"/>
        <w:rPr>
          <w:noProof/>
        </w:rPr>
      </w:pPr>
      <w:r w:rsidRPr="00D46D01">
        <w:rPr>
          <w:noProof/>
        </w:rPr>
        <w:t>20.</w:t>
      </w:r>
      <w:r w:rsidRPr="00D46D01">
        <w:rPr>
          <w:noProof/>
        </w:rPr>
        <w:tab/>
        <w:t xml:space="preserve">Bates D, Machler M, Bolker B, &amp; Walker S (2015) Fitting Linear Mixed-Effects Models Using lme4. </w:t>
      </w:r>
      <w:r w:rsidRPr="00D46D01">
        <w:rPr>
          <w:i/>
          <w:noProof/>
        </w:rPr>
        <w:t>Journal of Statistical Software</w:t>
      </w:r>
      <w:r w:rsidRPr="00D46D01">
        <w:rPr>
          <w:noProof/>
        </w:rPr>
        <w:t xml:space="preserve"> 67:1-48.</w:t>
      </w:r>
    </w:p>
    <w:p w14:paraId="27143C62" w14:textId="77777777" w:rsidR="00D46D01" w:rsidRPr="00D46D01" w:rsidRDefault="00D46D01" w:rsidP="00D46D01">
      <w:pPr>
        <w:pStyle w:val="EndNoteBibliography"/>
        <w:ind w:left="720" w:hanging="720"/>
        <w:rPr>
          <w:noProof/>
        </w:rPr>
      </w:pPr>
      <w:r w:rsidRPr="00D46D01">
        <w:rPr>
          <w:noProof/>
        </w:rPr>
        <w:t>21.</w:t>
      </w:r>
      <w:r w:rsidRPr="00D46D01">
        <w:rPr>
          <w:noProof/>
        </w:rPr>
        <w:tab/>
        <w:t>Zhang F</w:t>
      </w:r>
      <w:r w:rsidRPr="00D46D01">
        <w:rPr>
          <w:i/>
          <w:noProof/>
        </w:rPr>
        <w:t>, et al.</w:t>
      </w:r>
      <w:r w:rsidRPr="00D46D01">
        <w:rPr>
          <w:noProof/>
        </w:rPr>
        <w:t xml:space="preserve"> (2019) OSCA: a tool for omic-data-based complex trait analysis. </w:t>
      </w:r>
      <w:r w:rsidRPr="00D46D01">
        <w:rPr>
          <w:i/>
          <w:noProof/>
        </w:rPr>
        <w:t>Genome Biol</w:t>
      </w:r>
      <w:r w:rsidRPr="00D46D01">
        <w:rPr>
          <w:noProof/>
        </w:rPr>
        <w:t xml:space="preserve"> 20(1):107.</w:t>
      </w:r>
    </w:p>
    <w:p w14:paraId="6B78DAAE" w14:textId="77777777" w:rsidR="00D46D01" w:rsidRPr="00D46D01" w:rsidRDefault="00D46D01" w:rsidP="00D46D01">
      <w:pPr>
        <w:pStyle w:val="EndNoteBibliography"/>
        <w:ind w:left="720" w:hanging="720"/>
        <w:rPr>
          <w:noProof/>
        </w:rPr>
      </w:pPr>
      <w:r w:rsidRPr="00D46D01">
        <w:rPr>
          <w:noProof/>
        </w:rPr>
        <w:lastRenderedPageBreak/>
        <w:t>22.</w:t>
      </w:r>
      <w:r w:rsidRPr="00D46D01">
        <w:rPr>
          <w:noProof/>
        </w:rPr>
        <w:tab/>
        <w:t xml:space="preserve">Bijma P &amp; Bastiaansen JW (2014) Standard error of the genetic correlation: how much data do we need to estimate a purebred-crossbred genetic correlation? </w:t>
      </w:r>
      <w:r w:rsidRPr="00D46D01">
        <w:rPr>
          <w:i/>
          <w:noProof/>
        </w:rPr>
        <w:t>Genetics Selection Evolution</w:t>
      </w:r>
      <w:r w:rsidRPr="00D46D01">
        <w:rPr>
          <w:noProof/>
        </w:rPr>
        <w:t xml:space="preserve"> 46(1):79.</w:t>
      </w:r>
    </w:p>
    <w:p w14:paraId="274528BD" w14:textId="77777777" w:rsidR="00D46D01" w:rsidRPr="00D46D01" w:rsidRDefault="00D46D01" w:rsidP="00D46D01">
      <w:pPr>
        <w:pStyle w:val="EndNoteBibliography"/>
        <w:ind w:left="720" w:hanging="720"/>
        <w:rPr>
          <w:noProof/>
        </w:rPr>
      </w:pPr>
      <w:r w:rsidRPr="00D46D01">
        <w:rPr>
          <w:noProof/>
        </w:rPr>
        <w:t>23.</w:t>
      </w:r>
      <w:r w:rsidRPr="00D46D01">
        <w:rPr>
          <w:noProof/>
        </w:rPr>
        <w:tab/>
        <w:t xml:space="preserve">Visscher PM (1998) On the sampling variance of intraclass correlations and genetic correlations. </w:t>
      </w:r>
      <w:r w:rsidRPr="00D46D01">
        <w:rPr>
          <w:i/>
          <w:noProof/>
        </w:rPr>
        <w:t>Genetics</w:t>
      </w:r>
      <w:r w:rsidRPr="00D46D01">
        <w:rPr>
          <w:noProof/>
        </w:rPr>
        <w:t xml:space="preserve"> 149(3):1605-1614.</w:t>
      </w:r>
    </w:p>
    <w:p w14:paraId="4FA4B084" w14:textId="77777777" w:rsidR="00D46D01" w:rsidRPr="00D46D01" w:rsidRDefault="00D46D01" w:rsidP="00D46D01">
      <w:pPr>
        <w:pStyle w:val="EndNoteBibliography"/>
        <w:ind w:left="720" w:hanging="720"/>
        <w:rPr>
          <w:noProof/>
        </w:rPr>
      </w:pPr>
      <w:r w:rsidRPr="00D46D01">
        <w:rPr>
          <w:noProof/>
        </w:rPr>
        <w:t>24.</w:t>
      </w:r>
      <w:r w:rsidRPr="00D46D01">
        <w:rPr>
          <w:noProof/>
        </w:rPr>
        <w:tab/>
        <w:t xml:space="preserve">Lee SH, Yang J, Goddard ME, Visscher PM, &amp; Wray NR (2012) Estimation of pleiotropy between complex diseases using single-nucleotide polymorphism-derived genomic relationships and restricted maximum likelihood. </w:t>
      </w:r>
      <w:r w:rsidRPr="00D46D01">
        <w:rPr>
          <w:i/>
          <w:noProof/>
        </w:rPr>
        <w:t>Bioinformatics</w:t>
      </w:r>
      <w:r w:rsidRPr="00D46D01">
        <w:rPr>
          <w:noProof/>
        </w:rPr>
        <w:t xml:space="preserve"> 28(19):2540-2542.</w:t>
      </w:r>
    </w:p>
    <w:p w14:paraId="0D677F14" w14:textId="77777777" w:rsidR="00D46D01" w:rsidRPr="00D46D01" w:rsidRDefault="00D46D01" w:rsidP="00D46D01">
      <w:pPr>
        <w:pStyle w:val="EndNoteBibliography"/>
        <w:ind w:left="720" w:hanging="720"/>
        <w:rPr>
          <w:noProof/>
        </w:rPr>
      </w:pPr>
      <w:r w:rsidRPr="00D46D01">
        <w:rPr>
          <w:noProof/>
        </w:rPr>
        <w:t>25.</w:t>
      </w:r>
      <w:r w:rsidRPr="00D46D01">
        <w:rPr>
          <w:noProof/>
        </w:rPr>
        <w:tab/>
        <w:t>Visscher PM</w:t>
      </w:r>
      <w:r w:rsidRPr="00D46D01">
        <w:rPr>
          <w:i/>
          <w:noProof/>
        </w:rPr>
        <w:t>, et al.</w:t>
      </w:r>
      <w:r w:rsidRPr="00D46D01">
        <w:rPr>
          <w:noProof/>
        </w:rPr>
        <w:t xml:space="preserve"> (2014) Statistical Power to Detect Genetic (Co)Variance of Complex Traits Using SNP Data in Unrelated Samples. </w:t>
      </w:r>
      <w:r w:rsidRPr="00D46D01">
        <w:rPr>
          <w:i/>
          <w:noProof/>
        </w:rPr>
        <w:t>Plos Genetics</w:t>
      </w:r>
      <w:r w:rsidRPr="00D46D01">
        <w:rPr>
          <w:noProof/>
        </w:rPr>
        <w:t xml:space="preserve"> 10(4).</w:t>
      </w:r>
    </w:p>
    <w:p w14:paraId="73A51353" w14:textId="77777777" w:rsidR="00D46D01" w:rsidRPr="00D46D01" w:rsidRDefault="00D46D01" w:rsidP="00D46D01">
      <w:pPr>
        <w:pStyle w:val="EndNoteBibliography"/>
        <w:ind w:left="720" w:hanging="720"/>
        <w:rPr>
          <w:noProof/>
        </w:rPr>
      </w:pPr>
      <w:r w:rsidRPr="00D46D01">
        <w:rPr>
          <w:noProof/>
        </w:rPr>
        <w:t>26.</w:t>
      </w:r>
      <w:r w:rsidRPr="00D46D01">
        <w:rPr>
          <w:noProof/>
        </w:rPr>
        <w:tab/>
        <w:t xml:space="preserve">Elston RC, Buxbaum S, Jacobs KB, &amp; Olson JM (2000) Haseman and Elston revisited. </w:t>
      </w:r>
      <w:r w:rsidRPr="00D46D01">
        <w:rPr>
          <w:i/>
          <w:noProof/>
        </w:rPr>
        <w:t>Genet Epidemiol</w:t>
      </w:r>
      <w:r w:rsidRPr="00D46D01">
        <w:rPr>
          <w:noProof/>
        </w:rPr>
        <w:t xml:space="preserve"> 19(1):1-17.</w:t>
      </w:r>
    </w:p>
    <w:p w14:paraId="44D85DC9" w14:textId="77777777" w:rsidR="00D46D01" w:rsidRPr="00D46D01" w:rsidRDefault="00D46D01" w:rsidP="00D46D01">
      <w:pPr>
        <w:pStyle w:val="EndNoteBibliography"/>
        <w:ind w:left="720" w:hanging="720"/>
        <w:rPr>
          <w:noProof/>
        </w:rPr>
      </w:pPr>
      <w:r w:rsidRPr="00D46D01">
        <w:rPr>
          <w:noProof/>
        </w:rPr>
        <w:t>27.</w:t>
      </w:r>
      <w:r w:rsidRPr="00D46D01">
        <w:rPr>
          <w:noProof/>
        </w:rPr>
        <w:tab/>
        <w:t xml:space="preserve">Vinkhuyzen AAE, Wray NR, Yang J, Goddard ME, &amp; Visscher PM (2013) Estimation and Partitioning of Heritability in Human Populations using Whole Genome Analysis Methods. </w:t>
      </w:r>
      <w:r w:rsidRPr="00D46D01">
        <w:rPr>
          <w:i/>
          <w:noProof/>
        </w:rPr>
        <w:t>Annual review of genetics</w:t>
      </w:r>
      <w:r w:rsidRPr="00D46D01">
        <w:rPr>
          <w:noProof/>
        </w:rPr>
        <w:t xml:space="preserve"> 47:75-95.</w:t>
      </w:r>
    </w:p>
    <w:p w14:paraId="08CA9F19" w14:textId="77777777" w:rsidR="00D46D01" w:rsidRPr="00D46D01" w:rsidRDefault="00D46D01" w:rsidP="00D46D01">
      <w:pPr>
        <w:pStyle w:val="EndNoteBibliography"/>
        <w:ind w:left="720" w:hanging="720"/>
        <w:rPr>
          <w:noProof/>
        </w:rPr>
      </w:pPr>
      <w:r w:rsidRPr="00D46D01">
        <w:rPr>
          <w:noProof/>
        </w:rPr>
        <w:t>28.</w:t>
      </w:r>
      <w:r w:rsidRPr="00D46D01">
        <w:rPr>
          <w:noProof/>
        </w:rPr>
        <w:tab/>
        <w:t xml:space="preserve">Yang J, Zeng J, Goddard ME, Wray NR, &amp; Visscher PM (2017) Concepts, estimation and interpretation of SNP-based heritability. </w:t>
      </w:r>
      <w:r w:rsidRPr="00D46D01">
        <w:rPr>
          <w:i/>
          <w:noProof/>
        </w:rPr>
        <w:t>Nat Genet</w:t>
      </w:r>
      <w:r w:rsidRPr="00D46D01">
        <w:rPr>
          <w:noProof/>
        </w:rPr>
        <w:t xml:space="preserve"> 49(9):1304-1310.</w:t>
      </w:r>
    </w:p>
    <w:p w14:paraId="1914E2B6" w14:textId="77777777" w:rsidR="00D46D01" w:rsidRPr="00D46D01" w:rsidRDefault="00D46D01" w:rsidP="00D46D01">
      <w:pPr>
        <w:pStyle w:val="EndNoteBibliography"/>
        <w:ind w:left="720" w:hanging="720"/>
        <w:rPr>
          <w:noProof/>
        </w:rPr>
      </w:pPr>
      <w:r w:rsidRPr="00D46D01">
        <w:rPr>
          <w:noProof/>
        </w:rPr>
        <w:t>29.</w:t>
      </w:r>
      <w:r w:rsidRPr="00D46D01">
        <w:rPr>
          <w:noProof/>
        </w:rPr>
        <w:tab/>
        <w:t>Sabuncu MR</w:t>
      </w:r>
      <w:r w:rsidRPr="00D46D01">
        <w:rPr>
          <w:i/>
          <w:noProof/>
        </w:rPr>
        <w:t>, et al.</w:t>
      </w:r>
      <w:r w:rsidRPr="00D46D01">
        <w:rPr>
          <w:noProof/>
        </w:rPr>
        <w:t xml:space="preserve"> (2016) Morphometricity as a measure of the neuroanatomical signature of a trait. </w:t>
      </w:r>
      <w:r w:rsidRPr="00D46D01">
        <w:rPr>
          <w:i/>
          <w:noProof/>
        </w:rPr>
        <w:t>P Natl Acad Sci USA</w:t>
      </w:r>
      <w:r w:rsidRPr="00D46D01">
        <w:rPr>
          <w:noProof/>
        </w:rPr>
        <w:t xml:space="preserve"> 113(39):E5749-E5756.</w:t>
      </w:r>
    </w:p>
    <w:p w14:paraId="20A08FE3" w14:textId="77777777" w:rsidR="00D46D01" w:rsidRPr="00D46D01" w:rsidRDefault="00D46D01" w:rsidP="00D46D01">
      <w:pPr>
        <w:pStyle w:val="EndNoteBibliography"/>
        <w:ind w:left="720" w:hanging="720"/>
        <w:rPr>
          <w:noProof/>
        </w:rPr>
      </w:pPr>
      <w:r w:rsidRPr="00D46D01">
        <w:rPr>
          <w:noProof/>
        </w:rPr>
        <w:t>30.</w:t>
      </w:r>
      <w:r w:rsidRPr="00D46D01">
        <w:rPr>
          <w:noProof/>
        </w:rPr>
        <w:tab/>
        <w:t>Ritchie SJ</w:t>
      </w:r>
      <w:r w:rsidRPr="00D46D01">
        <w:rPr>
          <w:i/>
          <w:noProof/>
        </w:rPr>
        <w:t>, et al.</w:t>
      </w:r>
      <w:r w:rsidRPr="00D46D01">
        <w:rPr>
          <w:noProof/>
        </w:rPr>
        <w:t xml:space="preserve"> (2018) Sex Differences in the Adult Human Brain: Evidence from 5216 UK Biobank Participants. </w:t>
      </w:r>
      <w:r w:rsidRPr="00D46D01">
        <w:rPr>
          <w:i/>
          <w:noProof/>
        </w:rPr>
        <w:t>Cereb Cortex</w:t>
      </w:r>
      <w:r w:rsidRPr="00D46D01">
        <w:rPr>
          <w:noProof/>
        </w:rPr>
        <w:t xml:space="preserve"> 28(8):2959-2975.</w:t>
      </w:r>
    </w:p>
    <w:p w14:paraId="43C2C80A" w14:textId="77777777" w:rsidR="00D46D01" w:rsidRPr="00D46D01" w:rsidRDefault="00D46D01" w:rsidP="00D46D01">
      <w:pPr>
        <w:pStyle w:val="EndNoteBibliography"/>
        <w:ind w:left="720" w:hanging="720"/>
        <w:rPr>
          <w:noProof/>
        </w:rPr>
      </w:pPr>
      <w:r w:rsidRPr="00D46D01">
        <w:rPr>
          <w:noProof/>
        </w:rPr>
        <w:t>31.</w:t>
      </w:r>
      <w:r w:rsidRPr="00D46D01">
        <w:rPr>
          <w:noProof/>
        </w:rPr>
        <w:tab/>
        <w:t>Cole JH</w:t>
      </w:r>
      <w:r w:rsidRPr="00D46D01">
        <w:rPr>
          <w:i/>
          <w:noProof/>
        </w:rPr>
        <w:t>, et al.</w:t>
      </w:r>
      <w:r w:rsidRPr="00D46D01">
        <w:rPr>
          <w:noProof/>
        </w:rPr>
        <w:t xml:space="preserve"> (2013) Body mass index, but not FTO genotype or major depressive disorder, influences brain structure. </w:t>
      </w:r>
      <w:r w:rsidRPr="00D46D01">
        <w:rPr>
          <w:i/>
          <w:noProof/>
        </w:rPr>
        <w:t>Neuroscience</w:t>
      </w:r>
      <w:r w:rsidRPr="00D46D01">
        <w:rPr>
          <w:noProof/>
        </w:rPr>
        <w:t xml:space="preserve"> 252:109-117.</w:t>
      </w:r>
    </w:p>
    <w:p w14:paraId="525E8FA6" w14:textId="77777777" w:rsidR="00D46D01" w:rsidRPr="00D46D01" w:rsidRDefault="00D46D01" w:rsidP="00D46D01">
      <w:pPr>
        <w:pStyle w:val="EndNoteBibliography"/>
        <w:ind w:left="720" w:hanging="720"/>
        <w:rPr>
          <w:noProof/>
        </w:rPr>
      </w:pPr>
      <w:r w:rsidRPr="00D46D01">
        <w:rPr>
          <w:noProof/>
        </w:rPr>
        <w:t>32.</w:t>
      </w:r>
      <w:r w:rsidRPr="00D46D01">
        <w:rPr>
          <w:noProof/>
        </w:rPr>
        <w:tab/>
        <w:t>Gupta A</w:t>
      </w:r>
      <w:r w:rsidRPr="00D46D01">
        <w:rPr>
          <w:i/>
          <w:noProof/>
        </w:rPr>
        <w:t>, et al.</w:t>
      </w:r>
      <w:r w:rsidRPr="00D46D01">
        <w:rPr>
          <w:noProof/>
        </w:rPr>
        <w:t xml:space="preserve"> (2015) Patterns of brain structural connectivity differentiate normal weight from overweight subjects. </w:t>
      </w:r>
      <w:r w:rsidRPr="00D46D01">
        <w:rPr>
          <w:i/>
          <w:noProof/>
        </w:rPr>
        <w:t>Neuroimage-Clin</w:t>
      </w:r>
      <w:r w:rsidRPr="00D46D01">
        <w:rPr>
          <w:noProof/>
        </w:rPr>
        <w:t xml:space="preserve"> 7:506-517.</w:t>
      </w:r>
    </w:p>
    <w:p w14:paraId="4119D4BF" w14:textId="77777777" w:rsidR="00D46D01" w:rsidRPr="00D46D01" w:rsidRDefault="00D46D01" w:rsidP="00D46D01">
      <w:pPr>
        <w:pStyle w:val="EndNoteBibliography"/>
        <w:ind w:left="720" w:hanging="720"/>
        <w:rPr>
          <w:noProof/>
        </w:rPr>
      </w:pPr>
      <w:r w:rsidRPr="00D46D01">
        <w:rPr>
          <w:noProof/>
        </w:rPr>
        <w:t>33.</w:t>
      </w:r>
      <w:r w:rsidRPr="00D46D01">
        <w:rPr>
          <w:noProof/>
        </w:rPr>
        <w:tab/>
        <w:t>Kurth F</w:t>
      </w:r>
      <w:r w:rsidRPr="00D46D01">
        <w:rPr>
          <w:i/>
          <w:noProof/>
        </w:rPr>
        <w:t>, et al.</w:t>
      </w:r>
      <w:r w:rsidRPr="00D46D01">
        <w:rPr>
          <w:noProof/>
        </w:rPr>
        <w:t xml:space="preserve"> (2013) Relationships between gray matter, body mass index, and waist circumference in healthy adults. </w:t>
      </w:r>
      <w:r w:rsidRPr="00D46D01">
        <w:rPr>
          <w:i/>
          <w:noProof/>
        </w:rPr>
        <w:t>Human Brain Mapping</w:t>
      </w:r>
      <w:r w:rsidRPr="00D46D01">
        <w:rPr>
          <w:noProof/>
        </w:rPr>
        <w:t xml:space="preserve"> 34(7):1737-1746.</w:t>
      </w:r>
    </w:p>
    <w:p w14:paraId="59CD9A1B" w14:textId="77777777" w:rsidR="00D46D01" w:rsidRPr="00D46D01" w:rsidRDefault="00D46D01" w:rsidP="00D46D01">
      <w:pPr>
        <w:pStyle w:val="EndNoteBibliography"/>
        <w:ind w:left="720" w:hanging="720"/>
        <w:rPr>
          <w:noProof/>
        </w:rPr>
      </w:pPr>
      <w:r w:rsidRPr="00D46D01">
        <w:rPr>
          <w:noProof/>
        </w:rPr>
        <w:t>34.</w:t>
      </w:r>
      <w:r w:rsidRPr="00D46D01">
        <w:rPr>
          <w:noProof/>
        </w:rPr>
        <w:tab/>
        <w:t>Masouleh SK</w:t>
      </w:r>
      <w:r w:rsidRPr="00D46D01">
        <w:rPr>
          <w:i/>
          <w:noProof/>
        </w:rPr>
        <w:t>, et al.</w:t>
      </w:r>
      <w:r w:rsidRPr="00D46D01">
        <w:rPr>
          <w:noProof/>
        </w:rPr>
        <w:t xml:space="preserve"> (2016) Higher body mass index in older adults is associated with lower gray matter volume: implications for memory performance. </w:t>
      </w:r>
      <w:r w:rsidRPr="00D46D01">
        <w:rPr>
          <w:i/>
          <w:noProof/>
        </w:rPr>
        <w:t>Neurobiology of Aging</w:t>
      </w:r>
      <w:r w:rsidRPr="00D46D01">
        <w:rPr>
          <w:noProof/>
        </w:rPr>
        <w:t xml:space="preserve"> 40:1-10.</w:t>
      </w:r>
    </w:p>
    <w:p w14:paraId="192C7C7F" w14:textId="77777777" w:rsidR="00D46D01" w:rsidRPr="00D46D01" w:rsidRDefault="00D46D01" w:rsidP="00D46D01">
      <w:pPr>
        <w:pStyle w:val="EndNoteBibliography"/>
        <w:ind w:left="720" w:hanging="720"/>
        <w:rPr>
          <w:noProof/>
        </w:rPr>
      </w:pPr>
      <w:r w:rsidRPr="00D46D01">
        <w:rPr>
          <w:noProof/>
        </w:rPr>
        <w:t>35.</w:t>
      </w:r>
      <w:r w:rsidRPr="00D46D01">
        <w:rPr>
          <w:noProof/>
        </w:rPr>
        <w:tab/>
        <w:t>Medic N</w:t>
      </w:r>
      <w:r w:rsidRPr="00D46D01">
        <w:rPr>
          <w:i/>
          <w:noProof/>
        </w:rPr>
        <w:t>, et al.</w:t>
      </w:r>
      <w:r w:rsidRPr="00D46D01">
        <w:rPr>
          <w:noProof/>
        </w:rPr>
        <w:t xml:space="preserve"> (2016) Increased body mass index is associated with specific regional alterations in brain structure. </w:t>
      </w:r>
      <w:r w:rsidRPr="00D46D01">
        <w:rPr>
          <w:i/>
          <w:noProof/>
        </w:rPr>
        <w:t>Int J Obesity</w:t>
      </w:r>
      <w:r w:rsidRPr="00D46D01">
        <w:rPr>
          <w:noProof/>
        </w:rPr>
        <w:t xml:space="preserve"> 40(7):1177-1182.</w:t>
      </w:r>
    </w:p>
    <w:p w14:paraId="4B11C1C4" w14:textId="77777777" w:rsidR="00D46D01" w:rsidRPr="00D46D01" w:rsidRDefault="00D46D01" w:rsidP="00D46D01">
      <w:pPr>
        <w:pStyle w:val="EndNoteBibliography"/>
        <w:ind w:left="720" w:hanging="720"/>
        <w:rPr>
          <w:noProof/>
        </w:rPr>
      </w:pPr>
      <w:r w:rsidRPr="00D46D01">
        <w:rPr>
          <w:noProof/>
        </w:rPr>
        <w:t>36.</w:t>
      </w:r>
      <w:r w:rsidRPr="00D46D01">
        <w:rPr>
          <w:noProof/>
        </w:rPr>
        <w:tab/>
        <w:t>Opel N</w:t>
      </w:r>
      <w:r w:rsidRPr="00D46D01">
        <w:rPr>
          <w:i/>
          <w:noProof/>
        </w:rPr>
        <w:t>, et al.</w:t>
      </w:r>
      <w:r w:rsidRPr="00D46D01">
        <w:rPr>
          <w:noProof/>
        </w:rPr>
        <w:t xml:space="preserve"> (2017) Prefrontal gray matter volume mediates genetic risks for obesity. </w:t>
      </w:r>
      <w:r w:rsidRPr="00D46D01">
        <w:rPr>
          <w:i/>
          <w:noProof/>
        </w:rPr>
        <w:t>Mol Psychiatr</w:t>
      </w:r>
      <w:r w:rsidRPr="00D46D01">
        <w:rPr>
          <w:noProof/>
        </w:rPr>
        <w:t xml:space="preserve"> 22(5):703-710.</w:t>
      </w:r>
    </w:p>
    <w:p w14:paraId="28840F6A" w14:textId="77777777" w:rsidR="00D46D01" w:rsidRPr="00D46D01" w:rsidRDefault="00D46D01" w:rsidP="00D46D01">
      <w:pPr>
        <w:pStyle w:val="EndNoteBibliography"/>
        <w:ind w:left="720" w:hanging="720"/>
        <w:rPr>
          <w:noProof/>
        </w:rPr>
      </w:pPr>
      <w:r w:rsidRPr="00D46D01">
        <w:rPr>
          <w:noProof/>
        </w:rPr>
        <w:t>37.</w:t>
      </w:r>
      <w:r w:rsidRPr="00D46D01">
        <w:rPr>
          <w:noProof/>
        </w:rPr>
        <w:tab/>
        <w:t>Hanlon CA</w:t>
      </w:r>
      <w:r w:rsidRPr="00D46D01">
        <w:rPr>
          <w:i/>
          <w:noProof/>
        </w:rPr>
        <w:t>, et al.</w:t>
      </w:r>
      <w:r w:rsidRPr="00D46D01">
        <w:rPr>
          <w:noProof/>
        </w:rPr>
        <w:t xml:space="preserve"> (2016) Lower subcortical gray matter volume in both younger smokers and established smokers relative to non-smokers. </w:t>
      </w:r>
      <w:r w:rsidRPr="00D46D01">
        <w:rPr>
          <w:i/>
          <w:noProof/>
        </w:rPr>
        <w:t>Addict Biol</w:t>
      </w:r>
      <w:r w:rsidRPr="00D46D01">
        <w:rPr>
          <w:noProof/>
        </w:rPr>
        <w:t xml:space="preserve"> 21(1):185-195.</w:t>
      </w:r>
    </w:p>
    <w:p w14:paraId="3380D131" w14:textId="77777777" w:rsidR="00D46D01" w:rsidRPr="00D46D01" w:rsidRDefault="00D46D01" w:rsidP="00D46D01">
      <w:pPr>
        <w:pStyle w:val="EndNoteBibliography"/>
        <w:ind w:left="720" w:hanging="720"/>
        <w:rPr>
          <w:noProof/>
        </w:rPr>
      </w:pPr>
      <w:r w:rsidRPr="00D46D01">
        <w:rPr>
          <w:noProof/>
        </w:rPr>
        <w:t>38.</w:t>
      </w:r>
      <w:r w:rsidRPr="00D46D01">
        <w:rPr>
          <w:noProof/>
        </w:rPr>
        <w:tab/>
        <w:t>Gallinat J</w:t>
      </w:r>
      <w:r w:rsidRPr="00D46D01">
        <w:rPr>
          <w:i/>
          <w:noProof/>
        </w:rPr>
        <w:t>, et al.</w:t>
      </w:r>
      <w:r w:rsidRPr="00D46D01">
        <w:rPr>
          <w:noProof/>
        </w:rPr>
        <w:t xml:space="preserve"> (2006) Smoking and structural brain deficits: a volumetric MR investigation. </w:t>
      </w:r>
      <w:r w:rsidRPr="00D46D01">
        <w:rPr>
          <w:i/>
          <w:noProof/>
        </w:rPr>
        <w:t>Eur J Neurosci</w:t>
      </w:r>
      <w:r w:rsidRPr="00D46D01">
        <w:rPr>
          <w:noProof/>
        </w:rPr>
        <w:t xml:space="preserve"> 24(6):1744-1750.</w:t>
      </w:r>
    </w:p>
    <w:p w14:paraId="267DAFCB" w14:textId="77777777" w:rsidR="00D46D01" w:rsidRPr="00D46D01" w:rsidRDefault="00D46D01" w:rsidP="00D46D01">
      <w:pPr>
        <w:pStyle w:val="EndNoteBibliography"/>
        <w:ind w:left="720" w:hanging="720"/>
        <w:rPr>
          <w:noProof/>
        </w:rPr>
      </w:pPr>
      <w:r w:rsidRPr="00D46D01">
        <w:rPr>
          <w:noProof/>
        </w:rPr>
        <w:t>39.</w:t>
      </w:r>
      <w:r w:rsidRPr="00D46D01">
        <w:rPr>
          <w:noProof/>
        </w:rPr>
        <w:tab/>
        <w:t>Gillespie NA</w:t>
      </w:r>
      <w:r w:rsidRPr="00D46D01">
        <w:rPr>
          <w:i/>
          <w:noProof/>
        </w:rPr>
        <w:t>, et al.</w:t>
      </w:r>
      <w:r w:rsidRPr="00D46D01">
        <w:rPr>
          <w:noProof/>
        </w:rPr>
        <w:t xml:space="preserve"> (2018) Testing associations between cannabis use and subcortical volumes in two large population</w:t>
      </w:r>
      <w:r w:rsidRPr="00D46D01">
        <w:rPr>
          <w:rFonts w:ascii="Calibri" w:eastAsia="Calibri" w:hAnsi="Calibri" w:cs="Calibri"/>
          <w:noProof/>
        </w:rPr>
        <w:t>‐</w:t>
      </w:r>
      <w:r w:rsidRPr="00D46D01">
        <w:rPr>
          <w:noProof/>
        </w:rPr>
        <w:t xml:space="preserve">based samples. </w:t>
      </w:r>
      <w:r w:rsidRPr="00D46D01">
        <w:rPr>
          <w:i/>
          <w:noProof/>
        </w:rPr>
        <w:t>Addiction</w:t>
      </w:r>
      <w:r w:rsidRPr="00D46D01">
        <w:rPr>
          <w:noProof/>
        </w:rPr>
        <w:t xml:space="preserve"> 0(ja).</w:t>
      </w:r>
    </w:p>
    <w:p w14:paraId="71F7633C" w14:textId="77777777" w:rsidR="00D46D01" w:rsidRPr="00D46D01" w:rsidRDefault="00D46D01" w:rsidP="00D46D01">
      <w:pPr>
        <w:pStyle w:val="EndNoteBibliography"/>
        <w:ind w:left="720" w:hanging="720"/>
        <w:rPr>
          <w:noProof/>
        </w:rPr>
      </w:pPr>
      <w:r w:rsidRPr="00D46D01">
        <w:rPr>
          <w:noProof/>
        </w:rPr>
        <w:t>40.</w:t>
      </w:r>
      <w:r w:rsidRPr="00D46D01">
        <w:rPr>
          <w:noProof/>
        </w:rPr>
        <w:tab/>
        <w:t xml:space="preserve">Durazzo TC, Meyerhoff DJ, Yoder KK, &amp; Murray DE (2017) Cigarette smoking is associated with amplified age-related volume loss in subcortical brain regions. </w:t>
      </w:r>
      <w:r w:rsidRPr="00D46D01">
        <w:rPr>
          <w:i/>
          <w:noProof/>
        </w:rPr>
        <w:t>Drug Alcohol Depen</w:t>
      </w:r>
      <w:r w:rsidRPr="00D46D01">
        <w:rPr>
          <w:noProof/>
        </w:rPr>
        <w:t xml:space="preserve"> 177:228-236.</w:t>
      </w:r>
    </w:p>
    <w:p w14:paraId="3211D2BF" w14:textId="77777777" w:rsidR="00D46D01" w:rsidRPr="00D46D01" w:rsidRDefault="00D46D01" w:rsidP="00D46D01">
      <w:pPr>
        <w:pStyle w:val="EndNoteBibliography"/>
        <w:ind w:left="720" w:hanging="720"/>
        <w:rPr>
          <w:noProof/>
        </w:rPr>
      </w:pPr>
      <w:r w:rsidRPr="00D46D01">
        <w:rPr>
          <w:noProof/>
        </w:rPr>
        <w:t>41.</w:t>
      </w:r>
      <w:r w:rsidRPr="00D46D01">
        <w:rPr>
          <w:noProof/>
        </w:rPr>
        <w:tab/>
        <w:t>Prom-Wormley E</w:t>
      </w:r>
      <w:r w:rsidRPr="00D46D01">
        <w:rPr>
          <w:i/>
          <w:noProof/>
        </w:rPr>
        <w:t>, et al.</w:t>
      </w:r>
      <w:r w:rsidRPr="00D46D01">
        <w:rPr>
          <w:noProof/>
        </w:rPr>
        <w:t xml:space="preserve"> (2015) Genetic and Environmental Contributions to the Relationships Between Brain Structure and Average Lifetime Cigarette Use. </w:t>
      </w:r>
      <w:r w:rsidRPr="00D46D01">
        <w:rPr>
          <w:i/>
          <w:noProof/>
        </w:rPr>
        <w:t>Behavior Genetics</w:t>
      </w:r>
      <w:r w:rsidRPr="00D46D01">
        <w:rPr>
          <w:noProof/>
        </w:rPr>
        <w:t xml:space="preserve"> 45(2):157-170.</w:t>
      </w:r>
    </w:p>
    <w:p w14:paraId="5281A3FA" w14:textId="77777777" w:rsidR="00D46D01" w:rsidRPr="00D46D01" w:rsidRDefault="00D46D01" w:rsidP="00D46D01">
      <w:pPr>
        <w:pStyle w:val="EndNoteBibliography"/>
        <w:ind w:left="720" w:hanging="720"/>
        <w:rPr>
          <w:noProof/>
        </w:rPr>
      </w:pPr>
      <w:r w:rsidRPr="00D46D01">
        <w:rPr>
          <w:noProof/>
        </w:rPr>
        <w:lastRenderedPageBreak/>
        <w:t>42.</w:t>
      </w:r>
      <w:r w:rsidRPr="00D46D01">
        <w:rPr>
          <w:noProof/>
        </w:rPr>
        <w:tab/>
        <w:t xml:space="preserve">Pitel AL, Segobin SH, Ritz L, Eustache F, &amp; Beaunieux H (2015) Thalamic abnormalities are a cardinal feature of alcohol-related brain dysfunction. </w:t>
      </w:r>
      <w:r w:rsidRPr="00D46D01">
        <w:rPr>
          <w:i/>
          <w:noProof/>
        </w:rPr>
        <w:t>Neurosci Biobehav Rev</w:t>
      </w:r>
      <w:r w:rsidRPr="00D46D01">
        <w:rPr>
          <w:noProof/>
        </w:rPr>
        <w:t xml:space="preserve"> 54:38-45.</w:t>
      </w:r>
    </w:p>
    <w:p w14:paraId="2D9E56C4" w14:textId="77777777" w:rsidR="00D46D01" w:rsidRPr="00D46D01" w:rsidRDefault="00D46D01" w:rsidP="00D46D01">
      <w:pPr>
        <w:pStyle w:val="EndNoteBibliography"/>
        <w:ind w:left="720" w:hanging="720"/>
        <w:rPr>
          <w:noProof/>
        </w:rPr>
      </w:pPr>
      <w:r w:rsidRPr="00D46D01">
        <w:rPr>
          <w:noProof/>
        </w:rPr>
        <w:t>43.</w:t>
      </w:r>
      <w:r w:rsidRPr="00D46D01">
        <w:rPr>
          <w:noProof/>
        </w:rPr>
        <w:tab/>
        <w:t xml:space="preserve">Cardenas VA, Studholme C, Gazdzinski S, Durazzo TC, &amp; Meyerhoff DJ (2007) Deformation-based morphometry of brain changes in alcohol dependence and abstinence. </w:t>
      </w:r>
      <w:r w:rsidRPr="00D46D01">
        <w:rPr>
          <w:i/>
          <w:noProof/>
        </w:rPr>
        <w:t>NeuroImage</w:t>
      </w:r>
      <w:r w:rsidRPr="00D46D01">
        <w:rPr>
          <w:noProof/>
        </w:rPr>
        <w:t xml:space="preserve"> 34(3):879-887.</w:t>
      </w:r>
    </w:p>
    <w:p w14:paraId="7C9D5477" w14:textId="77777777" w:rsidR="00D46D01" w:rsidRPr="00D46D01" w:rsidRDefault="00D46D01" w:rsidP="00D46D01">
      <w:pPr>
        <w:pStyle w:val="EndNoteBibliography"/>
        <w:ind w:left="720" w:hanging="720"/>
        <w:rPr>
          <w:noProof/>
        </w:rPr>
      </w:pPr>
      <w:r w:rsidRPr="00D46D01">
        <w:rPr>
          <w:noProof/>
        </w:rPr>
        <w:t>44.</w:t>
      </w:r>
      <w:r w:rsidRPr="00D46D01">
        <w:rPr>
          <w:noProof/>
        </w:rPr>
        <w:tab/>
        <w:t xml:space="preserve">van Holst RJ, de Ruiter MB, van den Brink W, Veltman DJ, &amp; Goudriaan AE (2012) A voxel-based morphometry study comparing problem gamblers, alcohol abusers, and healthy controls. </w:t>
      </w:r>
      <w:r w:rsidRPr="00D46D01">
        <w:rPr>
          <w:i/>
          <w:noProof/>
        </w:rPr>
        <w:t>Drug Alcohol Depen</w:t>
      </w:r>
      <w:r w:rsidRPr="00D46D01">
        <w:rPr>
          <w:noProof/>
        </w:rPr>
        <w:t xml:space="preserve"> 124(1-2):142-148.</w:t>
      </w:r>
    </w:p>
    <w:p w14:paraId="3001911C" w14:textId="77777777" w:rsidR="00D46D01" w:rsidRPr="00D46D01" w:rsidRDefault="00D46D01" w:rsidP="00D46D01">
      <w:pPr>
        <w:pStyle w:val="EndNoteBibliography"/>
        <w:ind w:left="720" w:hanging="720"/>
        <w:rPr>
          <w:noProof/>
        </w:rPr>
      </w:pPr>
      <w:r w:rsidRPr="00D46D01">
        <w:rPr>
          <w:noProof/>
        </w:rPr>
        <w:t>45.</w:t>
      </w:r>
      <w:r w:rsidRPr="00D46D01">
        <w:rPr>
          <w:noProof/>
        </w:rPr>
        <w:tab/>
        <w:t>Mijnhout GS</w:t>
      </w:r>
      <w:r w:rsidRPr="00D46D01">
        <w:rPr>
          <w:i/>
          <w:noProof/>
        </w:rPr>
        <w:t>, et al.</w:t>
      </w:r>
      <w:r w:rsidRPr="00D46D01">
        <w:rPr>
          <w:noProof/>
        </w:rPr>
        <w:t xml:space="preserve"> (2006) Diabetic encephalopathy: A concept in need of a definition. </w:t>
      </w:r>
      <w:r w:rsidRPr="00D46D01">
        <w:rPr>
          <w:i/>
          <w:noProof/>
        </w:rPr>
        <w:t>Diabetologia</w:t>
      </w:r>
      <w:r w:rsidRPr="00D46D01">
        <w:rPr>
          <w:noProof/>
        </w:rPr>
        <w:t xml:space="preserve"> 49(6):1447-1448.</w:t>
      </w:r>
    </w:p>
    <w:p w14:paraId="7F8BA6B4" w14:textId="77777777" w:rsidR="00D46D01" w:rsidRPr="00D46D01" w:rsidRDefault="00D46D01" w:rsidP="00D46D01">
      <w:pPr>
        <w:pStyle w:val="EndNoteBibliography"/>
        <w:ind w:left="720" w:hanging="720"/>
        <w:rPr>
          <w:noProof/>
        </w:rPr>
      </w:pPr>
      <w:r w:rsidRPr="00D46D01">
        <w:rPr>
          <w:noProof/>
        </w:rPr>
        <w:t>46.</w:t>
      </w:r>
      <w:r w:rsidRPr="00D46D01">
        <w:rPr>
          <w:noProof/>
        </w:rPr>
        <w:tab/>
        <w:t xml:space="preserve">Moheet A, Mangia S, &amp; Seaquist ER (2015) Impact of diabetes on cognitive function and brain structure. </w:t>
      </w:r>
      <w:r w:rsidRPr="00D46D01">
        <w:rPr>
          <w:i/>
          <w:noProof/>
        </w:rPr>
        <w:t>Ann N Y Acad Sci</w:t>
      </w:r>
      <w:r w:rsidRPr="00D46D01">
        <w:rPr>
          <w:noProof/>
        </w:rPr>
        <w:t xml:space="preserve"> 1353:60-71.</w:t>
      </w:r>
    </w:p>
    <w:p w14:paraId="7C7F8A3E" w14:textId="77777777" w:rsidR="00D46D01" w:rsidRPr="00D46D01" w:rsidRDefault="00D46D01" w:rsidP="00D46D01">
      <w:pPr>
        <w:pStyle w:val="EndNoteBibliography"/>
        <w:ind w:left="720" w:hanging="720"/>
        <w:rPr>
          <w:noProof/>
        </w:rPr>
      </w:pPr>
      <w:r w:rsidRPr="00D46D01">
        <w:rPr>
          <w:noProof/>
        </w:rPr>
        <w:t>47.</w:t>
      </w:r>
      <w:r w:rsidRPr="00D46D01">
        <w:rPr>
          <w:noProof/>
        </w:rPr>
        <w:tab/>
        <w:t>Yang J</w:t>
      </w:r>
      <w:r w:rsidRPr="00D46D01">
        <w:rPr>
          <w:i/>
          <w:noProof/>
        </w:rPr>
        <w:t>, et al.</w:t>
      </w:r>
      <w:r w:rsidRPr="00D46D01">
        <w:rPr>
          <w:noProof/>
        </w:rPr>
        <w:t xml:space="preserve"> (2015) Genetic variance estimation with imputed variants finds negligible missing heritability for human height and body mass index. </w:t>
      </w:r>
      <w:r w:rsidRPr="00D46D01">
        <w:rPr>
          <w:i/>
          <w:noProof/>
        </w:rPr>
        <w:t>Nat Genet</w:t>
      </w:r>
      <w:r w:rsidRPr="00D46D01">
        <w:rPr>
          <w:noProof/>
        </w:rPr>
        <w:t xml:space="preserve"> 47(10):1114-1120.</w:t>
      </w:r>
    </w:p>
    <w:p w14:paraId="6FECF483" w14:textId="77777777" w:rsidR="00D46D01" w:rsidRPr="00D46D01" w:rsidRDefault="00D46D01" w:rsidP="00D46D01">
      <w:pPr>
        <w:pStyle w:val="EndNoteBibliography"/>
        <w:ind w:left="720" w:hanging="720"/>
        <w:rPr>
          <w:noProof/>
        </w:rPr>
      </w:pPr>
      <w:r w:rsidRPr="00D46D01">
        <w:rPr>
          <w:noProof/>
        </w:rPr>
        <w:t>48.</w:t>
      </w:r>
      <w:r w:rsidRPr="00D46D01">
        <w:rPr>
          <w:noProof/>
        </w:rPr>
        <w:tab/>
        <w:t>Desikan RS</w:t>
      </w:r>
      <w:r w:rsidRPr="00D46D01">
        <w:rPr>
          <w:i/>
          <w:noProof/>
        </w:rPr>
        <w:t>, et al.</w:t>
      </w:r>
      <w:r w:rsidRPr="00D46D01">
        <w:rPr>
          <w:noProof/>
        </w:rPr>
        <w:t xml:space="preserve"> (2006) An automated labeling system for subdividing the human cerebral cortex on MRI scans into gyral based regions of interest. </w:t>
      </w:r>
      <w:r w:rsidRPr="00D46D01">
        <w:rPr>
          <w:i/>
          <w:noProof/>
        </w:rPr>
        <w:t>NeuroImage</w:t>
      </w:r>
      <w:r w:rsidRPr="00D46D01">
        <w:rPr>
          <w:noProof/>
        </w:rPr>
        <w:t xml:space="preserve"> 31(3):968-980.</w:t>
      </w:r>
    </w:p>
    <w:p w14:paraId="553A16F0" w14:textId="1FC75886" w:rsidR="00B9440A" w:rsidRPr="009F5242" w:rsidRDefault="00C4093C" w:rsidP="00157CD0">
      <w:pPr>
        <w:pStyle w:val="SMcaption"/>
        <w:spacing w:line="276" w:lineRule="auto"/>
      </w:pPr>
      <w:r w:rsidRPr="009F5242">
        <w:fldChar w:fldCharType="end"/>
      </w:r>
    </w:p>
    <w:sectPr w:rsidR="00B9440A" w:rsidRPr="009F5242" w:rsidSect="00A80CD0">
      <w:pgSz w:w="12240" w:h="15840"/>
      <w:pgMar w:top="1134" w:right="1701" w:bottom="1134" w:left="1701"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DD4E22" w14:textId="77777777" w:rsidR="0013499C" w:rsidRDefault="0013499C">
      <w:r>
        <w:separator/>
      </w:r>
    </w:p>
  </w:endnote>
  <w:endnote w:type="continuationSeparator" w:id="0">
    <w:p w14:paraId="19FF21F5" w14:textId="77777777" w:rsidR="0013499C" w:rsidRDefault="001349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C7354" w14:textId="77777777" w:rsidR="00263AE3" w:rsidRDefault="00263AE3" w:rsidP="00EF063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306CF52" w14:textId="77777777" w:rsidR="00263AE3" w:rsidRDefault="00263AE3" w:rsidP="00A80CD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30DA69" w14:textId="77777777" w:rsidR="00263AE3" w:rsidRDefault="00263AE3" w:rsidP="00EF063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D24EC">
      <w:rPr>
        <w:rStyle w:val="PageNumber"/>
        <w:noProof/>
      </w:rPr>
      <w:t>5</w:t>
    </w:r>
    <w:r>
      <w:rPr>
        <w:rStyle w:val="PageNumber"/>
      </w:rPr>
      <w:fldChar w:fldCharType="end"/>
    </w:r>
  </w:p>
  <w:p w14:paraId="24096907" w14:textId="6AF11EA0" w:rsidR="00263AE3" w:rsidRDefault="00263AE3" w:rsidP="00A80CD0">
    <w:pPr>
      <w:pStyle w:val="Footer"/>
      <w:ind w:right="360"/>
      <w:jc w:val="right"/>
    </w:pPr>
  </w:p>
  <w:p w14:paraId="180EEFF6" w14:textId="77777777" w:rsidR="00263AE3" w:rsidRDefault="00263AE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8C8AFA" w14:textId="77777777" w:rsidR="0013499C" w:rsidRDefault="0013499C">
      <w:r>
        <w:separator/>
      </w:r>
    </w:p>
  </w:footnote>
  <w:footnote w:type="continuationSeparator" w:id="0">
    <w:p w14:paraId="146230C0" w14:textId="77777777" w:rsidR="0013499C" w:rsidRDefault="0013499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040DC9" w14:textId="77777777" w:rsidR="00263AE3" w:rsidRPr="005001AC" w:rsidRDefault="00263AE3" w:rsidP="005001AC">
    <w:pPr>
      <w:jc w:val="right"/>
      <w:rPr>
        <w:sz w:val="20"/>
      </w:rPr>
    </w:pPr>
  </w:p>
  <w:p w14:paraId="0091C365" w14:textId="77777777" w:rsidR="00263AE3" w:rsidRDefault="00263AE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1110F80"/>
    <w:multiLevelType w:val="hybridMultilevel"/>
    <w:tmpl w:val="C220C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67139A"/>
    <w:multiLevelType w:val="multilevel"/>
    <w:tmpl w:val="39E8F7F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3F8D4926"/>
    <w:multiLevelType w:val="hybridMultilevel"/>
    <w:tmpl w:val="18028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2"/>
  </w:num>
  <w:num w:numId="13">
    <w:abstractNumId w:val="1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proofState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NA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af5x0twlz0eeoevdd3p2z08rdr2va5fsstx&quot;&gt;Baptiste_Papers_BiblioEndnote&lt;record-ids&gt;&lt;item&gt;434&lt;/item&gt;&lt;item&gt;469&lt;/item&gt;&lt;item&gt;633&lt;/item&gt;&lt;item&gt;722&lt;/item&gt;&lt;item&gt;824&lt;/item&gt;&lt;item&gt;916&lt;/item&gt;&lt;item&gt;935&lt;/item&gt;&lt;item&gt;936&lt;/item&gt;&lt;item&gt;985&lt;/item&gt;&lt;item&gt;986&lt;/item&gt;&lt;item&gt;990&lt;/item&gt;&lt;item&gt;994&lt;/item&gt;&lt;item&gt;1037&lt;/item&gt;&lt;item&gt;1140&lt;/item&gt;&lt;item&gt;1346&lt;/item&gt;&lt;item&gt;1415&lt;/item&gt;&lt;item&gt;1416&lt;/item&gt;&lt;item&gt;1417&lt;/item&gt;&lt;item&gt;1420&lt;/item&gt;&lt;item&gt;1422&lt;/item&gt;&lt;item&gt;1445&lt;/item&gt;&lt;item&gt;1446&lt;/item&gt;&lt;item&gt;1447&lt;/item&gt;&lt;item&gt;1453&lt;/item&gt;&lt;item&gt;1476&lt;/item&gt;&lt;item&gt;1479&lt;/item&gt;&lt;item&gt;1480&lt;/item&gt;&lt;item&gt;1481&lt;/item&gt;&lt;item&gt;1484&lt;/item&gt;&lt;item&gt;1514&lt;/item&gt;&lt;item&gt;1517&lt;/item&gt;&lt;item&gt;1518&lt;/item&gt;&lt;item&gt;1519&lt;/item&gt;&lt;item&gt;1520&lt;/item&gt;&lt;item&gt;1522&lt;/item&gt;&lt;item&gt;1523&lt;/item&gt;&lt;item&gt;1524&lt;/item&gt;&lt;item&gt;1525&lt;/item&gt;&lt;item&gt;1528&lt;/item&gt;&lt;item&gt;1529&lt;/item&gt;&lt;item&gt;1530&lt;/item&gt;&lt;item&gt;1531&lt;/item&gt;&lt;item&gt;1563&lt;/item&gt;&lt;item&gt;1564&lt;/item&gt;&lt;item&gt;1566&lt;/item&gt;&lt;item&gt;1575&lt;/item&gt;&lt;item&gt;1576&lt;/item&gt;&lt;item&gt;1589&lt;/item&gt;&lt;/record-ids&gt;&lt;/item&gt;&lt;/Libraries&gt;"/>
  </w:docVars>
  <w:rsids>
    <w:rsidRoot w:val="002C030F"/>
    <w:rsid w:val="0000328C"/>
    <w:rsid w:val="00005C06"/>
    <w:rsid w:val="000118FA"/>
    <w:rsid w:val="00014B66"/>
    <w:rsid w:val="00015F74"/>
    <w:rsid w:val="000163FF"/>
    <w:rsid w:val="00017C53"/>
    <w:rsid w:val="00020F16"/>
    <w:rsid w:val="00030840"/>
    <w:rsid w:val="000313D4"/>
    <w:rsid w:val="0003558F"/>
    <w:rsid w:val="00040F67"/>
    <w:rsid w:val="00042C73"/>
    <w:rsid w:val="000465D3"/>
    <w:rsid w:val="0005271E"/>
    <w:rsid w:val="00061009"/>
    <w:rsid w:val="00061C5D"/>
    <w:rsid w:val="00065CC5"/>
    <w:rsid w:val="00065EBD"/>
    <w:rsid w:val="0006715B"/>
    <w:rsid w:val="000773E9"/>
    <w:rsid w:val="00083B44"/>
    <w:rsid w:val="000850DC"/>
    <w:rsid w:val="000939B2"/>
    <w:rsid w:val="00096845"/>
    <w:rsid w:val="000B04E2"/>
    <w:rsid w:val="000B388D"/>
    <w:rsid w:val="000B51BC"/>
    <w:rsid w:val="000C152F"/>
    <w:rsid w:val="000C2771"/>
    <w:rsid w:val="000C6190"/>
    <w:rsid w:val="000D3852"/>
    <w:rsid w:val="000D5520"/>
    <w:rsid w:val="000E2FE7"/>
    <w:rsid w:val="000F0DCE"/>
    <w:rsid w:val="0010227E"/>
    <w:rsid w:val="00112C5B"/>
    <w:rsid w:val="00114193"/>
    <w:rsid w:val="00115A38"/>
    <w:rsid w:val="0011687B"/>
    <w:rsid w:val="001220CE"/>
    <w:rsid w:val="00124F82"/>
    <w:rsid w:val="001345D5"/>
    <w:rsid w:val="0013499C"/>
    <w:rsid w:val="0013732A"/>
    <w:rsid w:val="001507F2"/>
    <w:rsid w:val="00152B4E"/>
    <w:rsid w:val="0015341C"/>
    <w:rsid w:val="00157CD0"/>
    <w:rsid w:val="0016337A"/>
    <w:rsid w:val="00164269"/>
    <w:rsid w:val="00164401"/>
    <w:rsid w:val="00164720"/>
    <w:rsid w:val="0016606E"/>
    <w:rsid w:val="00166ED9"/>
    <w:rsid w:val="00167AC4"/>
    <w:rsid w:val="001748D9"/>
    <w:rsid w:val="00181F7B"/>
    <w:rsid w:val="0018245B"/>
    <w:rsid w:val="001876FA"/>
    <w:rsid w:val="001959FC"/>
    <w:rsid w:val="001A1BDE"/>
    <w:rsid w:val="001B31A6"/>
    <w:rsid w:val="001C0520"/>
    <w:rsid w:val="001C0975"/>
    <w:rsid w:val="001C28B7"/>
    <w:rsid w:val="001D0279"/>
    <w:rsid w:val="001E03F9"/>
    <w:rsid w:val="001F0876"/>
    <w:rsid w:val="001F167C"/>
    <w:rsid w:val="001F5E91"/>
    <w:rsid w:val="00206392"/>
    <w:rsid w:val="002077B9"/>
    <w:rsid w:val="002121D7"/>
    <w:rsid w:val="0021303F"/>
    <w:rsid w:val="00213E00"/>
    <w:rsid w:val="002361B5"/>
    <w:rsid w:val="00245AF4"/>
    <w:rsid w:val="002562DE"/>
    <w:rsid w:val="00262D72"/>
    <w:rsid w:val="00263AE3"/>
    <w:rsid w:val="00282B27"/>
    <w:rsid w:val="0028730E"/>
    <w:rsid w:val="002943C2"/>
    <w:rsid w:val="00294FBB"/>
    <w:rsid w:val="00296280"/>
    <w:rsid w:val="00296406"/>
    <w:rsid w:val="00296FD2"/>
    <w:rsid w:val="002A2BAE"/>
    <w:rsid w:val="002A525A"/>
    <w:rsid w:val="002A68DC"/>
    <w:rsid w:val="002C030F"/>
    <w:rsid w:val="002C3227"/>
    <w:rsid w:val="002D2D86"/>
    <w:rsid w:val="002D5BF6"/>
    <w:rsid w:val="002D7B7E"/>
    <w:rsid w:val="002E74A7"/>
    <w:rsid w:val="003055F4"/>
    <w:rsid w:val="00312DCF"/>
    <w:rsid w:val="00313276"/>
    <w:rsid w:val="003141AE"/>
    <w:rsid w:val="0032532C"/>
    <w:rsid w:val="00325940"/>
    <w:rsid w:val="00325D90"/>
    <w:rsid w:val="003267C8"/>
    <w:rsid w:val="003269EB"/>
    <w:rsid w:val="0032779D"/>
    <w:rsid w:val="00331D75"/>
    <w:rsid w:val="003418F4"/>
    <w:rsid w:val="00350B6C"/>
    <w:rsid w:val="00355362"/>
    <w:rsid w:val="00360A59"/>
    <w:rsid w:val="00361303"/>
    <w:rsid w:val="00363829"/>
    <w:rsid w:val="00363E44"/>
    <w:rsid w:val="003837CF"/>
    <w:rsid w:val="003862A2"/>
    <w:rsid w:val="00387114"/>
    <w:rsid w:val="00387AAB"/>
    <w:rsid w:val="00395E86"/>
    <w:rsid w:val="00397DC5"/>
    <w:rsid w:val="003A2197"/>
    <w:rsid w:val="003A2FD8"/>
    <w:rsid w:val="003A5A98"/>
    <w:rsid w:val="003A6DCF"/>
    <w:rsid w:val="003B40E6"/>
    <w:rsid w:val="003B4771"/>
    <w:rsid w:val="003C335B"/>
    <w:rsid w:val="003D0765"/>
    <w:rsid w:val="003D0BFF"/>
    <w:rsid w:val="003D279F"/>
    <w:rsid w:val="003D762D"/>
    <w:rsid w:val="003F0D2F"/>
    <w:rsid w:val="003F286C"/>
    <w:rsid w:val="003F5E59"/>
    <w:rsid w:val="003F6E14"/>
    <w:rsid w:val="003F76C6"/>
    <w:rsid w:val="0040182A"/>
    <w:rsid w:val="00405336"/>
    <w:rsid w:val="004057DC"/>
    <w:rsid w:val="004133D9"/>
    <w:rsid w:val="0041464E"/>
    <w:rsid w:val="00415028"/>
    <w:rsid w:val="00417058"/>
    <w:rsid w:val="0042325D"/>
    <w:rsid w:val="00425D4F"/>
    <w:rsid w:val="00442B33"/>
    <w:rsid w:val="00444FB0"/>
    <w:rsid w:val="004477CB"/>
    <w:rsid w:val="004571D5"/>
    <w:rsid w:val="00461D81"/>
    <w:rsid w:val="004625A6"/>
    <w:rsid w:val="0046356B"/>
    <w:rsid w:val="00467FAB"/>
    <w:rsid w:val="0047111A"/>
    <w:rsid w:val="004736A6"/>
    <w:rsid w:val="00474191"/>
    <w:rsid w:val="0047489E"/>
    <w:rsid w:val="004763A2"/>
    <w:rsid w:val="00477182"/>
    <w:rsid w:val="004779CB"/>
    <w:rsid w:val="004812B0"/>
    <w:rsid w:val="00492AE2"/>
    <w:rsid w:val="004933E6"/>
    <w:rsid w:val="00493BD0"/>
    <w:rsid w:val="004A0469"/>
    <w:rsid w:val="004A159F"/>
    <w:rsid w:val="004A373F"/>
    <w:rsid w:val="004B2F21"/>
    <w:rsid w:val="004B7570"/>
    <w:rsid w:val="004D1CD9"/>
    <w:rsid w:val="004D20CA"/>
    <w:rsid w:val="004D2CFB"/>
    <w:rsid w:val="004D4BE2"/>
    <w:rsid w:val="004E0D4F"/>
    <w:rsid w:val="004E3C8A"/>
    <w:rsid w:val="004E42D8"/>
    <w:rsid w:val="004E4B7F"/>
    <w:rsid w:val="004E5E2D"/>
    <w:rsid w:val="004E645B"/>
    <w:rsid w:val="004E7BA2"/>
    <w:rsid w:val="004F6E9B"/>
    <w:rsid w:val="004F7EDF"/>
    <w:rsid w:val="004F7F87"/>
    <w:rsid w:val="005001AC"/>
    <w:rsid w:val="00507B2A"/>
    <w:rsid w:val="00513193"/>
    <w:rsid w:val="0051681F"/>
    <w:rsid w:val="00523F6B"/>
    <w:rsid w:val="00524A3B"/>
    <w:rsid w:val="00527D71"/>
    <w:rsid w:val="0053236B"/>
    <w:rsid w:val="00534273"/>
    <w:rsid w:val="00535885"/>
    <w:rsid w:val="00537CB6"/>
    <w:rsid w:val="00543491"/>
    <w:rsid w:val="00544983"/>
    <w:rsid w:val="00546115"/>
    <w:rsid w:val="005607DD"/>
    <w:rsid w:val="005627CC"/>
    <w:rsid w:val="00565017"/>
    <w:rsid w:val="00570C38"/>
    <w:rsid w:val="005746CE"/>
    <w:rsid w:val="00593285"/>
    <w:rsid w:val="00595E0C"/>
    <w:rsid w:val="00596276"/>
    <w:rsid w:val="005A4032"/>
    <w:rsid w:val="005A558C"/>
    <w:rsid w:val="005B04B7"/>
    <w:rsid w:val="005E28F8"/>
    <w:rsid w:val="005E2925"/>
    <w:rsid w:val="005E5C32"/>
    <w:rsid w:val="005E6513"/>
    <w:rsid w:val="005F042D"/>
    <w:rsid w:val="005F28FE"/>
    <w:rsid w:val="005F485B"/>
    <w:rsid w:val="006121D4"/>
    <w:rsid w:val="00612590"/>
    <w:rsid w:val="006140DF"/>
    <w:rsid w:val="0061654D"/>
    <w:rsid w:val="006201C7"/>
    <w:rsid w:val="00621E76"/>
    <w:rsid w:val="0063026E"/>
    <w:rsid w:val="006415C0"/>
    <w:rsid w:val="00642061"/>
    <w:rsid w:val="006473C2"/>
    <w:rsid w:val="00651114"/>
    <w:rsid w:val="00654A2D"/>
    <w:rsid w:val="0065772A"/>
    <w:rsid w:val="00657BDC"/>
    <w:rsid w:val="00670299"/>
    <w:rsid w:val="006770DD"/>
    <w:rsid w:val="00677875"/>
    <w:rsid w:val="006778E5"/>
    <w:rsid w:val="0068682B"/>
    <w:rsid w:val="00691985"/>
    <w:rsid w:val="0069668B"/>
    <w:rsid w:val="006A1B64"/>
    <w:rsid w:val="006A3760"/>
    <w:rsid w:val="006A396C"/>
    <w:rsid w:val="006A5EB2"/>
    <w:rsid w:val="006B2A62"/>
    <w:rsid w:val="006B6C60"/>
    <w:rsid w:val="006C3E70"/>
    <w:rsid w:val="006D4425"/>
    <w:rsid w:val="006E1906"/>
    <w:rsid w:val="006E1D11"/>
    <w:rsid w:val="006E2CE4"/>
    <w:rsid w:val="006E3E68"/>
    <w:rsid w:val="006F5BC5"/>
    <w:rsid w:val="006F761A"/>
    <w:rsid w:val="0070167F"/>
    <w:rsid w:val="00707A4D"/>
    <w:rsid w:val="007108F5"/>
    <w:rsid w:val="00711A7D"/>
    <w:rsid w:val="00713E5B"/>
    <w:rsid w:val="007343AC"/>
    <w:rsid w:val="00735D64"/>
    <w:rsid w:val="007402FC"/>
    <w:rsid w:val="007411A1"/>
    <w:rsid w:val="00741815"/>
    <w:rsid w:val="0076663A"/>
    <w:rsid w:val="007705CE"/>
    <w:rsid w:val="00793BB6"/>
    <w:rsid w:val="00794D78"/>
    <w:rsid w:val="007A334D"/>
    <w:rsid w:val="007A5A16"/>
    <w:rsid w:val="007B298E"/>
    <w:rsid w:val="007B5946"/>
    <w:rsid w:val="007B7C8A"/>
    <w:rsid w:val="007C7A1B"/>
    <w:rsid w:val="007D20A1"/>
    <w:rsid w:val="007D21CA"/>
    <w:rsid w:val="007D24EC"/>
    <w:rsid w:val="007D4F27"/>
    <w:rsid w:val="007F12C6"/>
    <w:rsid w:val="007F3B7F"/>
    <w:rsid w:val="007F54E5"/>
    <w:rsid w:val="007F753A"/>
    <w:rsid w:val="00802DBF"/>
    <w:rsid w:val="00803CC1"/>
    <w:rsid w:val="00807D35"/>
    <w:rsid w:val="00820484"/>
    <w:rsid w:val="00824DF3"/>
    <w:rsid w:val="0082633A"/>
    <w:rsid w:val="00827FE3"/>
    <w:rsid w:val="008331F7"/>
    <w:rsid w:val="0083583F"/>
    <w:rsid w:val="008373E8"/>
    <w:rsid w:val="00844DC4"/>
    <w:rsid w:val="008534F8"/>
    <w:rsid w:val="00856DCF"/>
    <w:rsid w:val="008624E2"/>
    <w:rsid w:val="0086697D"/>
    <w:rsid w:val="00870E78"/>
    <w:rsid w:val="00881950"/>
    <w:rsid w:val="00885C9B"/>
    <w:rsid w:val="008917BA"/>
    <w:rsid w:val="00897A2C"/>
    <w:rsid w:val="008A0993"/>
    <w:rsid w:val="008A0ED1"/>
    <w:rsid w:val="008A2E23"/>
    <w:rsid w:val="008A5F53"/>
    <w:rsid w:val="008B62D7"/>
    <w:rsid w:val="008B6435"/>
    <w:rsid w:val="008D063D"/>
    <w:rsid w:val="008D5D2A"/>
    <w:rsid w:val="008E015A"/>
    <w:rsid w:val="008E1821"/>
    <w:rsid w:val="008E2FF3"/>
    <w:rsid w:val="008E3CD8"/>
    <w:rsid w:val="008E51A1"/>
    <w:rsid w:val="008F44CA"/>
    <w:rsid w:val="008F5B3A"/>
    <w:rsid w:val="00904A8D"/>
    <w:rsid w:val="009072C5"/>
    <w:rsid w:val="00911322"/>
    <w:rsid w:val="00912763"/>
    <w:rsid w:val="00914B63"/>
    <w:rsid w:val="009258B8"/>
    <w:rsid w:val="00926280"/>
    <w:rsid w:val="00931CE6"/>
    <w:rsid w:val="00931E46"/>
    <w:rsid w:val="009354F3"/>
    <w:rsid w:val="00936837"/>
    <w:rsid w:val="0093699A"/>
    <w:rsid w:val="00937DCA"/>
    <w:rsid w:val="00943C3C"/>
    <w:rsid w:val="00943FCC"/>
    <w:rsid w:val="009447DC"/>
    <w:rsid w:val="00961BA5"/>
    <w:rsid w:val="009735F3"/>
    <w:rsid w:val="009743A9"/>
    <w:rsid w:val="009761B5"/>
    <w:rsid w:val="00981B15"/>
    <w:rsid w:val="00983DB6"/>
    <w:rsid w:val="00984BD6"/>
    <w:rsid w:val="00985B5C"/>
    <w:rsid w:val="00990751"/>
    <w:rsid w:val="00993301"/>
    <w:rsid w:val="00996339"/>
    <w:rsid w:val="00997284"/>
    <w:rsid w:val="00997C92"/>
    <w:rsid w:val="009A1E55"/>
    <w:rsid w:val="009A3388"/>
    <w:rsid w:val="009A442E"/>
    <w:rsid w:val="009A5287"/>
    <w:rsid w:val="009A670E"/>
    <w:rsid w:val="009B18C0"/>
    <w:rsid w:val="009B1CE1"/>
    <w:rsid w:val="009B2AC5"/>
    <w:rsid w:val="009B4D71"/>
    <w:rsid w:val="009B56C7"/>
    <w:rsid w:val="009B7984"/>
    <w:rsid w:val="009C0C28"/>
    <w:rsid w:val="009D6996"/>
    <w:rsid w:val="009F4BED"/>
    <w:rsid w:val="009F5242"/>
    <w:rsid w:val="009F543C"/>
    <w:rsid w:val="009F7D93"/>
    <w:rsid w:val="00A10289"/>
    <w:rsid w:val="00A11292"/>
    <w:rsid w:val="00A12031"/>
    <w:rsid w:val="00A16AB3"/>
    <w:rsid w:val="00A253D4"/>
    <w:rsid w:val="00A279D9"/>
    <w:rsid w:val="00A3403B"/>
    <w:rsid w:val="00A344CD"/>
    <w:rsid w:val="00A50776"/>
    <w:rsid w:val="00A51A12"/>
    <w:rsid w:val="00A53A9A"/>
    <w:rsid w:val="00A5518F"/>
    <w:rsid w:val="00A571C0"/>
    <w:rsid w:val="00A627D4"/>
    <w:rsid w:val="00A74DA2"/>
    <w:rsid w:val="00A7707C"/>
    <w:rsid w:val="00A8095E"/>
    <w:rsid w:val="00A80CD0"/>
    <w:rsid w:val="00A85A44"/>
    <w:rsid w:val="00A87761"/>
    <w:rsid w:val="00A928BC"/>
    <w:rsid w:val="00A95B1A"/>
    <w:rsid w:val="00AA1156"/>
    <w:rsid w:val="00AA1B15"/>
    <w:rsid w:val="00AA4342"/>
    <w:rsid w:val="00AA7375"/>
    <w:rsid w:val="00AB7AD2"/>
    <w:rsid w:val="00AC15B4"/>
    <w:rsid w:val="00AC1E1A"/>
    <w:rsid w:val="00AD499C"/>
    <w:rsid w:val="00AD7C2F"/>
    <w:rsid w:val="00AE3A63"/>
    <w:rsid w:val="00AE4515"/>
    <w:rsid w:val="00AE5B8C"/>
    <w:rsid w:val="00AE7F46"/>
    <w:rsid w:val="00AF15DA"/>
    <w:rsid w:val="00AF7BA0"/>
    <w:rsid w:val="00B03438"/>
    <w:rsid w:val="00B10230"/>
    <w:rsid w:val="00B10F7F"/>
    <w:rsid w:val="00B15D38"/>
    <w:rsid w:val="00B17D51"/>
    <w:rsid w:val="00B241F9"/>
    <w:rsid w:val="00B251DB"/>
    <w:rsid w:val="00B256E5"/>
    <w:rsid w:val="00B30920"/>
    <w:rsid w:val="00B34404"/>
    <w:rsid w:val="00B36869"/>
    <w:rsid w:val="00B40B2C"/>
    <w:rsid w:val="00B42F9C"/>
    <w:rsid w:val="00B43B31"/>
    <w:rsid w:val="00B4696C"/>
    <w:rsid w:val="00B47CFA"/>
    <w:rsid w:val="00B577E2"/>
    <w:rsid w:val="00B57F00"/>
    <w:rsid w:val="00B675DB"/>
    <w:rsid w:val="00B70A79"/>
    <w:rsid w:val="00B728AB"/>
    <w:rsid w:val="00B77B2A"/>
    <w:rsid w:val="00B82C22"/>
    <w:rsid w:val="00B86D6E"/>
    <w:rsid w:val="00B8723B"/>
    <w:rsid w:val="00B91CBD"/>
    <w:rsid w:val="00B93DBA"/>
    <w:rsid w:val="00B93DC4"/>
    <w:rsid w:val="00B9440A"/>
    <w:rsid w:val="00B95CE5"/>
    <w:rsid w:val="00BA0ACF"/>
    <w:rsid w:val="00BB0F2A"/>
    <w:rsid w:val="00BB140C"/>
    <w:rsid w:val="00BB2BC2"/>
    <w:rsid w:val="00BB2D2A"/>
    <w:rsid w:val="00BC7FDD"/>
    <w:rsid w:val="00BD1556"/>
    <w:rsid w:val="00BD58CF"/>
    <w:rsid w:val="00BE666B"/>
    <w:rsid w:val="00BF146D"/>
    <w:rsid w:val="00BF30E9"/>
    <w:rsid w:val="00C00332"/>
    <w:rsid w:val="00C004C1"/>
    <w:rsid w:val="00C01BBE"/>
    <w:rsid w:val="00C02E36"/>
    <w:rsid w:val="00C04CC1"/>
    <w:rsid w:val="00C074F6"/>
    <w:rsid w:val="00C11859"/>
    <w:rsid w:val="00C15680"/>
    <w:rsid w:val="00C174DB"/>
    <w:rsid w:val="00C17B72"/>
    <w:rsid w:val="00C320D1"/>
    <w:rsid w:val="00C3743C"/>
    <w:rsid w:val="00C4093C"/>
    <w:rsid w:val="00C46C46"/>
    <w:rsid w:val="00C47290"/>
    <w:rsid w:val="00C50C6D"/>
    <w:rsid w:val="00C52C9F"/>
    <w:rsid w:val="00C5720D"/>
    <w:rsid w:val="00C57D8C"/>
    <w:rsid w:val="00C600D9"/>
    <w:rsid w:val="00C6587A"/>
    <w:rsid w:val="00C677FE"/>
    <w:rsid w:val="00C76BD7"/>
    <w:rsid w:val="00C81A8E"/>
    <w:rsid w:val="00C825EE"/>
    <w:rsid w:val="00C83361"/>
    <w:rsid w:val="00C94E65"/>
    <w:rsid w:val="00CA03B6"/>
    <w:rsid w:val="00CA098A"/>
    <w:rsid w:val="00CA6B9F"/>
    <w:rsid w:val="00CB016B"/>
    <w:rsid w:val="00CB0B6D"/>
    <w:rsid w:val="00CB3B71"/>
    <w:rsid w:val="00CC1384"/>
    <w:rsid w:val="00CC1942"/>
    <w:rsid w:val="00CC45CE"/>
    <w:rsid w:val="00CD3720"/>
    <w:rsid w:val="00CD68DB"/>
    <w:rsid w:val="00CE2788"/>
    <w:rsid w:val="00CE5FD4"/>
    <w:rsid w:val="00CF1848"/>
    <w:rsid w:val="00CF41D1"/>
    <w:rsid w:val="00CF5C2F"/>
    <w:rsid w:val="00CF79B1"/>
    <w:rsid w:val="00D03A1B"/>
    <w:rsid w:val="00D04BCF"/>
    <w:rsid w:val="00D05F58"/>
    <w:rsid w:val="00D12F2E"/>
    <w:rsid w:val="00D143D9"/>
    <w:rsid w:val="00D14E8A"/>
    <w:rsid w:val="00D23471"/>
    <w:rsid w:val="00D269AB"/>
    <w:rsid w:val="00D33FFB"/>
    <w:rsid w:val="00D346C2"/>
    <w:rsid w:val="00D358F2"/>
    <w:rsid w:val="00D36B18"/>
    <w:rsid w:val="00D437B8"/>
    <w:rsid w:val="00D44A74"/>
    <w:rsid w:val="00D46810"/>
    <w:rsid w:val="00D46D01"/>
    <w:rsid w:val="00D51EEC"/>
    <w:rsid w:val="00D6056F"/>
    <w:rsid w:val="00D61CAE"/>
    <w:rsid w:val="00D64C41"/>
    <w:rsid w:val="00D7237F"/>
    <w:rsid w:val="00D72E16"/>
    <w:rsid w:val="00D76D8B"/>
    <w:rsid w:val="00D805C5"/>
    <w:rsid w:val="00D82A38"/>
    <w:rsid w:val="00DA68FE"/>
    <w:rsid w:val="00DB2DE9"/>
    <w:rsid w:val="00DB5F3E"/>
    <w:rsid w:val="00DD0321"/>
    <w:rsid w:val="00DD421A"/>
    <w:rsid w:val="00DD4CF0"/>
    <w:rsid w:val="00DD5706"/>
    <w:rsid w:val="00DE7207"/>
    <w:rsid w:val="00DF03FA"/>
    <w:rsid w:val="00DF0FB2"/>
    <w:rsid w:val="00DF370C"/>
    <w:rsid w:val="00E04A9F"/>
    <w:rsid w:val="00E0602B"/>
    <w:rsid w:val="00E166C2"/>
    <w:rsid w:val="00E173FA"/>
    <w:rsid w:val="00E2057D"/>
    <w:rsid w:val="00E20AFC"/>
    <w:rsid w:val="00E20E19"/>
    <w:rsid w:val="00E257C8"/>
    <w:rsid w:val="00E34E22"/>
    <w:rsid w:val="00E37047"/>
    <w:rsid w:val="00E52E4F"/>
    <w:rsid w:val="00E576D0"/>
    <w:rsid w:val="00E60D0F"/>
    <w:rsid w:val="00E62A33"/>
    <w:rsid w:val="00E63E9F"/>
    <w:rsid w:val="00E65DEF"/>
    <w:rsid w:val="00E77020"/>
    <w:rsid w:val="00E82A84"/>
    <w:rsid w:val="00E9137C"/>
    <w:rsid w:val="00E961DF"/>
    <w:rsid w:val="00E9773B"/>
    <w:rsid w:val="00EA596B"/>
    <w:rsid w:val="00EA6084"/>
    <w:rsid w:val="00EB0BB2"/>
    <w:rsid w:val="00EB1FDF"/>
    <w:rsid w:val="00EB6D75"/>
    <w:rsid w:val="00EC13A3"/>
    <w:rsid w:val="00EC7C85"/>
    <w:rsid w:val="00EE0BBE"/>
    <w:rsid w:val="00EF063E"/>
    <w:rsid w:val="00EF60A7"/>
    <w:rsid w:val="00F049A8"/>
    <w:rsid w:val="00F054D8"/>
    <w:rsid w:val="00F1141F"/>
    <w:rsid w:val="00F11EC2"/>
    <w:rsid w:val="00F125EE"/>
    <w:rsid w:val="00F12E98"/>
    <w:rsid w:val="00F1658B"/>
    <w:rsid w:val="00F22029"/>
    <w:rsid w:val="00F22CE1"/>
    <w:rsid w:val="00F23278"/>
    <w:rsid w:val="00F263B7"/>
    <w:rsid w:val="00F274F2"/>
    <w:rsid w:val="00F30858"/>
    <w:rsid w:val="00F46C09"/>
    <w:rsid w:val="00F5214F"/>
    <w:rsid w:val="00F5488C"/>
    <w:rsid w:val="00F5622D"/>
    <w:rsid w:val="00F630EA"/>
    <w:rsid w:val="00F649CE"/>
    <w:rsid w:val="00F64C14"/>
    <w:rsid w:val="00F7007E"/>
    <w:rsid w:val="00F70200"/>
    <w:rsid w:val="00F71B43"/>
    <w:rsid w:val="00F72BB5"/>
    <w:rsid w:val="00F73193"/>
    <w:rsid w:val="00F74F95"/>
    <w:rsid w:val="00F771A6"/>
    <w:rsid w:val="00F80705"/>
    <w:rsid w:val="00F81A79"/>
    <w:rsid w:val="00F9598A"/>
    <w:rsid w:val="00FA089B"/>
    <w:rsid w:val="00FA1481"/>
    <w:rsid w:val="00FA5FAF"/>
    <w:rsid w:val="00FB0252"/>
    <w:rsid w:val="00FB58D9"/>
    <w:rsid w:val="00FB630B"/>
    <w:rsid w:val="00FB6DD3"/>
    <w:rsid w:val="00FC196D"/>
    <w:rsid w:val="00FC4C19"/>
    <w:rsid w:val="00FE0745"/>
    <w:rsid w:val="00FE313C"/>
    <w:rsid w:val="00FE5217"/>
    <w:rsid w:val="00FF04E3"/>
    <w:rsid w:val="00FF1C7E"/>
    <w:rsid w:val="00FF1CFE"/>
    <w:rsid w:val="00FF1E1D"/>
    <w:rsid w:val="00FF2A68"/>
    <w:rsid w:val="00FF3C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57D1EA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link w:val="Heading4Char"/>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basedOn w:val="DefaultParagraphFont"/>
    <w:link w:val="Heading1"/>
    <w:semiHidden/>
    <w:rsid w:val="00FF04E3"/>
    <w:rPr>
      <w:b/>
      <w:bCs/>
      <w:kern w:val="32"/>
      <w:sz w:val="24"/>
      <w:szCs w:val="24"/>
    </w:rPr>
  </w:style>
  <w:style w:type="character" w:customStyle="1" w:styleId="Heading2Char">
    <w:name w:val="Heading 2 Char"/>
    <w:basedOn w:val="DefaultParagraphFont"/>
    <w:link w:val="Heading2"/>
    <w:semiHidden/>
    <w:rsid w:val="00FF04E3"/>
    <w:rPr>
      <w:rFonts w:ascii="Cambria" w:hAnsi="Cambria"/>
      <w:b/>
      <w:bCs/>
      <w:i/>
      <w:iCs/>
      <w:sz w:val="28"/>
      <w:szCs w:val="28"/>
    </w:rPr>
  </w:style>
  <w:style w:type="character" w:customStyle="1" w:styleId="Heading5Char">
    <w:name w:val="Heading 5 Char"/>
    <w:basedOn w:val="DefaultParagraphFont"/>
    <w:link w:val="Heading5"/>
    <w:semiHidden/>
    <w:rsid w:val="00FF04E3"/>
    <w:rPr>
      <w:rFonts w:ascii="Calibri" w:hAnsi="Calibri"/>
      <w:b/>
      <w:bCs/>
      <w:i/>
      <w:iCs/>
      <w:sz w:val="26"/>
      <w:szCs w:val="26"/>
    </w:rPr>
  </w:style>
  <w:style w:type="character" w:customStyle="1" w:styleId="Heading6Char">
    <w:name w:val="Heading 6 Char"/>
    <w:basedOn w:val="DefaultParagraphFont"/>
    <w:link w:val="Heading6"/>
    <w:semiHidden/>
    <w:rsid w:val="00FF04E3"/>
    <w:rPr>
      <w:rFonts w:ascii="Calibri" w:hAnsi="Calibri"/>
      <w:b/>
      <w:bCs/>
      <w:sz w:val="22"/>
      <w:szCs w:val="22"/>
    </w:rPr>
  </w:style>
  <w:style w:type="character" w:customStyle="1" w:styleId="Heading7Char">
    <w:name w:val="Heading 7 Char"/>
    <w:basedOn w:val="DefaultParagraphFont"/>
    <w:link w:val="Heading7"/>
    <w:semiHidden/>
    <w:rsid w:val="00FF04E3"/>
    <w:rPr>
      <w:rFonts w:ascii="Calibri" w:hAnsi="Calibri"/>
      <w:sz w:val="24"/>
      <w:szCs w:val="24"/>
    </w:rPr>
  </w:style>
  <w:style w:type="character" w:customStyle="1" w:styleId="Heading8Char">
    <w:name w:val="Heading 8 Char"/>
    <w:basedOn w:val="DefaultParagraphFont"/>
    <w:link w:val="Heading8"/>
    <w:semiHidden/>
    <w:rsid w:val="00FF04E3"/>
    <w:rPr>
      <w:rFonts w:ascii="Calibri" w:hAnsi="Calibri"/>
      <w:i/>
      <w:iCs/>
      <w:sz w:val="24"/>
      <w:szCs w:val="24"/>
    </w:rPr>
  </w:style>
  <w:style w:type="character" w:customStyle="1" w:styleId="Heading9Char">
    <w:name w:val="Heading 9 Char"/>
    <w:basedOn w:val="DefaultParagraphFont"/>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basedOn w:val="DefaultParagraphFont"/>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basedOn w:val="DefaultParagraphFont"/>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basedOn w:val="DefaultParagraphFont"/>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basedOn w:val="DefaultParagraphFont"/>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basedOn w:val="BodyText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basedOn w:val="DefaultParagraphFont"/>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basedOn w:val="BodyTextIndent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basedOn w:val="DefaultParagraphFont"/>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basedOn w:val="DefaultParagraphFont"/>
    <w:link w:val="BodyTextIndent3"/>
    <w:semiHidden/>
    <w:rsid w:val="00FF04E3"/>
    <w:rPr>
      <w:sz w:val="16"/>
      <w:szCs w:val="16"/>
    </w:rPr>
  </w:style>
  <w:style w:type="paragraph" w:styleId="Caption">
    <w:name w:val="caption"/>
    <w:basedOn w:val="Normal"/>
    <w:next w:val="Normal"/>
    <w:uiPriority w:val="35"/>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basedOn w:val="DefaultParagraphFont"/>
    <w:link w:val="Closing"/>
    <w:semiHidden/>
    <w:rsid w:val="00FF04E3"/>
    <w:rPr>
      <w:sz w:val="24"/>
    </w:rPr>
  </w:style>
  <w:style w:type="paragraph" w:styleId="CommentText">
    <w:name w:val="annotation text"/>
    <w:basedOn w:val="Normal"/>
    <w:link w:val="CommentTextChar"/>
    <w:semiHidden/>
    <w:rsid w:val="00405336"/>
    <w:rPr>
      <w:sz w:val="20"/>
    </w:rPr>
  </w:style>
  <w:style w:type="character" w:customStyle="1" w:styleId="CommentTextChar">
    <w:name w:val="Comment Text Char"/>
    <w:basedOn w:val="DefaultParagraphFont"/>
    <w:link w:val="CommentText"/>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basedOn w:val="CommentText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basedOn w:val="DefaultParagraphFont"/>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basedOn w:val="DefaultParagraphFont"/>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basedOn w:val="DefaultParagraphFont"/>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semiHidden/>
    <w:rsid w:val="00405336"/>
    <w:pPr>
      <w:tabs>
        <w:tab w:val="center" w:pos="4680"/>
        <w:tab w:val="right" w:pos="9360"/>
      </w:tabs>
    </w:pPr>
  </w:style>
  <w:style w:type="character" w:customStyle="1" w:styleId="FooterChar">
    <w:name w:val="Footer Char"/>
    <w:basedOn w:val="DefaultParagraphFont"/>
    <w:link w:val="Footer"/>
    <w:semiHidden/>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basedOn w:val="DefaultParagraphFont"/>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basedOn w:val="DefaultParagraphFont"/>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basedOn w:val="DefaultParagraphFont"/>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basedOn w:val="DefaultParagraphFont"/>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basedOn w:val="DefaultParagraphFont"/>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basedOn w:val="DefaultParagraphFont"/>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basedOn w:val="DefaultParagraphFont"/>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basedOn w:val="DefaultParagraphFont"/>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basedOn w:val="DefaultParagraphFont"/>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basedOn w:val="DefaultParagraphFont"/>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uiPriority w:val="39"/>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uiPriority w:val="39"/>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basedOn w:val="DefaultParagraphFont"/>
    <w:semiHidden/>
    <w:rsid w:val="007402FC"/>
    <w:rPr>
      <w:color w:val="0000FF"/>
      <w:u w:val="single"/>
    </w:rPr>
  </w:style>
  <w:style w:type="character" w:styleId="Emphasis">
    <w:name w:val="Emphasis"/>
    <w:basedOn w:val="DefaultParagraphFont"/>
    <w:uiPriority w:val="20"/>
    <w:qFormat/>
    <w:rsid w:val="00B42F9C"/>
    <w:rPr>
      <w:i/>
      <w:iCs/>
    </w:rPr>
  </w:style>
  <w:style w:type="character" w:styleId="CommentReference">
    <w:name w:val="annotation reference"/>
    <w:basedOn w:val="DefaultParagraphFont"/>
    <w:semiHidden/>
    <w:rsid w:val="009258B8"/>
    <w:rPr>
      <w:sz w:val="16"/>
      <w:szCs w:val="16"/>
    </w:rPr>
  </w:style>
  <w:style w:type="paragraph" w:customStyle="1" w:styleId="EndNoteBibliographyTitle">
    <w:name w:val="EndNote Bibliography Title"/>
    <w:basedOn w:val="Normal"/>
    <w:rsid w:val="00C4093C"/>
    <w:pPr>
      <w:jc w:val="center"/>
    </w:pPr>
  </w:style>
  <w:style w:type="paragraph" w:customStyle="1" w:styleId="EndNoteBibliography">
    <w:name w:val="EndNote Bibliography"/>
    <w:basedOn w:val="Normal"/>
    <w:rsid w:val="00C4093C"/>
  </w:style>
  <w:style w:type="table" w:styleId="TableGrid">
    <w:name w:val="Table Grid"/>
    <w:basedOn w:val="TableNormal"/>
    <w:uiPriority w:val="39"/>
    <w:rsid w:val="00C4093C"/>
    <w:rPr>
      <w:rFonts w:asciiTheme="minorHAnsi" w:eastAsiaTheme="minorHAnsi" w:hAnsiTheme="minorHAnsi" w:cstheme="minorBidi"/>
      <w:sz w:val="24"/>
      <w:szCs w:val="24"/>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semiHidden/>
    <w:rsid w:val="00F22CE1"/>
    <w:rPr>
      <w:rFonts w:ascii="Times" w:hAnsi="Times"/>
      <w:b/>
      <w:color w:val="0000FF"/>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7320974">
      <w:bodyDiv w:val="1"/>
      <w:marLeft w:val="0"/>
      <w:marRight w:val="0"/>
      <w:marTop w:val="0"/>
      <w:marBottom w:val="0"/>
      <w:divBdr>
        <w:top w:val="none" w:sz="0" w:space="0" w:color="auto"/>
        <w:left w:val="none" w:sz="0" w:space="0" w:color="auto"/>
        <w:bottom w:val="none" w:sz="0" w:space="0" w:color="auto"/>
        <w:right w:val="none" w:sz="0" w:space="0" w:color="auto"/>
      </w:divBdr>
    </w:div>
    <w:div w:id="543178651">
      <w:bodyDiv w:val="1"/>
      <w:marLeft w:val="0"/>
      <w:marRight w:val="0"/>
      <w:marTop w:val="0"/>
      <w:marBottom w:val="0"/>
      <w:divBdr>
        <w:top w:val="none" w:sz="0" w:space="0" w:color="auto"/>
        <w:left w:val="none" w:sz="0" w:space="0" w:color="auto"/>
        <w:bottom w:val="none" w:sz="0" w:space="0" w:color="auto"/>
        <w:right w:val="none" w:sz="0" w:space="0" w:color="auto"/>
      </w:divBdr>
    </w:div>
    <w:div w:id="831608063">
      <w:bodyDiv w:val="1"/>
      <w:marLeft w:val="0"/>
      <w:marRight w:val="0"/>
      <w:marTop w:val="0"/>
      <w:marBottom w:val="0"/>
      <w:divBdr>
        <w:top w:val="none" w:sz="0" w:space="0" w:color="auto"/>
        <w:left w:val="none" w:sz="0" w:space="0" w:color="auto"/>
        <w:bottom w:val="none" w:sz="0" w:space="0" w:color="auto"/>
        <w:right w:val="none" w:sz="0" w:space="0" w:color="auto"/>
      </w:divBdr>
    </w:div>
    <w:div w:id="146954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cnsgenomics.com/shiny/gctaPower/" TargetMode="External"/><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yperlink" Target="mailto:peter.visscher@uq.edu.au" TargetMode="External"/><Relationship Id="rId6" Type="http://schemas.openxmlformats.org/officeDocument/2006/relationships/endnotes" Target="endnotes.xml"/><Relationship Id="rId7" Type="http://schemas.openxmlformats.org/officeDocument/2006/relationships/hyperlink" Target="mailto:b.couvyduchesne@uq.edu.au" TargetMode="External"/><Relationship Id="rId8" Type="http://schemas.openxmlformats.org/officeDocument/2006/relationships/hyperlink" Target="mailto:jian.yang@uq.edu.au" TargetMode="Externa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hyperlink" Target="http://enigma.ini.usc.edu/protocols/imaging-protocols/)" TargetMode="External"/><Relationship Id="rId11" Type="http://schemas.openxmlformats.org/officeDocument/2006/relationships/hyperlink" Target="http://enigma.ini.usc.edu/protocols/imaging-protocols/" TargetMode="External"/><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hyperlink" Target="http://cnsgenomics.com/shiny/gctaPower/)" TargetMode="External"/><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fontTable" Target="fontTable.xml"/><Relationship Id="rId40" Type="http://schemas.microsoft.com/office/2011/relationships/people" Target="peop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46</Pages>
  <Words>14889</Words>
  <Characters>84871</Characters>
  <Application>Microsoft Macintosh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99561</CharactersWithSpaces>
  <SharedDoc>false</SharedDoc>
  <HLinks>
    <vt:vector size="12" baseType="variant">
      <vt:variant>
        <vt:i4>4980850</vt:i4>
      </vt:variant>
      <vt:variant>
        <vt:i4>3</vt:i4>
      </vt:variant>
      <vt:variant>
        <vt:i4>0</vt:i4>
      </vt:variant>
      <vt:variant>
        <vt:i4>5</vt:i4>
      </vt:variant>
      <vt:variant>
        <vt:lpwstr>mailto:xxxxx@xxxx.xxx</vt:lpwstr>
      </vt:variant>
      <vt:variant>
        <vt:lpwstr/>
      </vt:variant>
      <vt:variant>
        <vt:i4>5308455</vt:i4>
      </vt:variant>
      <vt:variant>
        <vt:i4>0</vt:i4>
      </vt:variant>
      <vt:variant>
        <vt:i4>0</vt:i4>
      </vt:variant>
      <vt:variant>
        <vt:i4>5</vt:i4>
      </vt:variant>
      <vt:variant>
        <vt:lpwstr>http://www.sciencemag.org/site/feature/contribinfo/prep/prep_online.xhtml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creator>Brooks Hanson</dc:creator>
  <cp:lastModifiedBy>Microsoft Office User</cp:lastModifiedBy>
  <cp:revision>296</cp:revision>
  <cp:lastPrinted>2019-03-13T10:39:00Z</cp:lastPrinted>
  <dcterms:created xsi:type="dcterms:W3CDTF">2019-03-27T14:12:00Z</dcterms:created>
  <dcterms:modified xsi:type="dcterms:W3CDTF">2020-05-11T14:37:00Z</dcterms:modified>
</cp:coreProperties>
</file>